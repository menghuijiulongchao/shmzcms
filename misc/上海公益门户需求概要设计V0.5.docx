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16987" w:rsidRPr="0049092C" w:rsidRDefault="00A6548D" w:rsidP="00311120">
      <w:pPr>
        <w:spacing w:beforeLines="1200" w:before="3744"/>
        <w:jc w:val="center"/>
        <w:rPr>
          <w:rFonts w:asciiTheme="minorEastAsia" w:hAnsiTheme="minorEastAsia"/>
          <w:sz w:val="48"/>
          <w:szCs w:val="48"/>
          <w:rPrChange w:id="0" w:author="zhuhn" w:date="2016-10-14T17:56:00Z">
            <w:rPr>
              <w:rFonts w:asciiTheme="minorEastAsia" w:hAnsiTheme="minorEastAsia"/>
              <w:sz w:val="52"/>
              <w:szCs w:val="52"/>
            </w:rPr>
          </w:rPrChange>
        </w:rPr>
      </w:pPr>
      <w:r w:rsidRPr="0049092C">
        <w:rPr>
          <w:rFonts w:asciiTheme="minorEastAsia" w:hAnsiTheme="minorEastAsia" w:hint="eastAsia"/>
          <w:sz w:val="48"/>
          <w:szCs w:val="48"/>
          <w:rPrChange w:id="1" w:author="zhuhn" w:date="2016-10-14T17:56:00Z">
            <w:rPr>
              <w:rFonts w:asciiTheme="minorEastAsia" w:hAnsiTheme="minorEastAsia" w:hint="eastAsia"/>
              <w:sz w:val="52"/>
              <w:szCs w:val="52"/>
            </w:rPr>
          </w:rPrChange>
        </w:rPr>
        <w:t>上海公</w:t>
      </w:r>
      <w:bookmarkStart w:id="2" w:name="_GoBack"/>
      <w:bookmarkEnd w:id="2"/>
      <w:r w:rsidRPr="0049092C">
        <w:rPr>
          <w:rFonts w:asciiTheme="minorEastAsia" w:hAnsiTheme="minorEastAsia" w:hint="eastAsia"/>
          <w:sz w:val="48"/>
          <w:szCs w:val="48"/>
          <w:rPrChange w:id="3" w:author="zhuhn" w:date="2016-10-14T17:56:00Z">
            <w:rPr>
              <w:rFonts w:asciiTheme="minorEastAsia" w:hAnsiTheme="minorEastAsia" w:hint="eastAsia"/>
              <w:sz w:val="52"/>
              <w:szCs w:val="52"/>
            </w:rPr>
          </w:rPrChange>
        </w:rPr>
        <w:t>益门户</w:t>
      </w:r>
    </w:p>
    <w:p w:rsidR="00056FAD" w:rsidRPr="0049092C" w:rsidRDefault="00D40231" w:rsidP="00716987">
      <w:pPr>
        <w:spacing w:beforeLines="100" w:before="312"/>
        <w:jc w:val="center"/>
        <w:rPr>
          <w:rFonts w:asciiTheme="minorEastAsia" w:hAnsiTheme="minorEastAsia"/>
          <w:sz w:val="56"/>
          <w:szCs w:val="56"/>
          <w:rPrChange w:id="4" w:author="zhuhn" w:date="2016-10-14T17:56:00Z">
            <w:rPr>
              <w:rFonts w:asciiTheme="minorEastAsia" w:hAnsiTheme="minorEastAsia"/>
              <w:sz w:val="52"/>
              <w:szCs w:val="52"/>
            </w:rPr>
          </w:rPrChange>
        </w:rPr>
      </w:pPr>
      <w:ins w:id="5" w:author="zhuhn" w:date="2016-10-14T17:53:00Z">
        <w:r w:rsidRPr="0049092C">
          <w:rPr>
            <w:rFonts w:asciiTheme="minorEastAsia" w:hAnsiTheme="minorEastAsia" w:hint="eastAsia"/>
            <w:sz w:val="56"/>
            <w:szCs w:val="56"/>
            <w:rPrChange w:id="6" w:author="zhuhn" w:date="2016-10-14T17:56:00Z">
              <w:rPr>
                <w:rFonts w:asciiTheme="minorEastAsia" w:hAnsiTheme="minorEastAsia" w:hint="eastAsia"/>
                <w:sz w:val="52"/>
                <w:szCs w:val="52"/>
              </w:rPr>
            </w:rPrChange>
          </w:rPr>
          <w:t>需求概要设计</w:t>
        </w:r>
      </w:ins>
      <w:del w:id="7" w:author="zhuhn" w:date="2016-10-14T17:53:00Z">
        <w:r w:rsidR="005040DA" w:rsidRPr="0049092C" w:rsidDel="00D40231">
          <w:rPr>
            <w:rFonts w:asciiTheme="minorEastAsia" w:hAnsiTheme="minorEastAsia" w:hint="eastAsia"/>
            <w:sz w:val="56"/>
            <w:szCs w:val="56"/>
            <w:rPrChange w:id="8" w:author="zhuhn" w:date="2016-10-14T17:56:00Z">
              <w:rPr>
                <w:rFonts w:asciiTheme="minorEastAsia" w:hAnsiTheme="minorEastAsia" w:hint="eastAsia"/>
                <w:sz w:val="52"/>
                <w:szCs w:val="52"/>
              </w:rPr>
            </w:rPrChange>
          </w:rPr>
          <w:delText>界面要求</w:delText>
        </w:r>
      </w:del>
    </w:p>
    <w:p w:rsidR="008920EB" w:rsidRPr="00056FAD" w:rsidRDefault="008920EB" w:rsidP="00056FAD">
      <w:pPr>
        <w:spacing w:beforeLines="200" w:before="624"/>
        <w:jc w:val="center"/>
        <w:rPr>
          <w:rFonts w:asciiTheme="minorEastAsia" w:hAnsiTheme="minorEastAsia"/>
          <w:sz w:val="52"/>
          <w:szCs w:val="52"/>
        </w:rPr>
      </w:pPr>
    </w:p>
    <w:p w:rsidR="00A93E6B" w:rsidRDefault="00A93E6B" w:rsidP="00311120">
      <w:pPr>
        <w:spacing w:beforeLines="100" w:before="312"/>
        <w:jc w:val="center"/>
        <w:rPr>
          <w:sz w:val="44"/>
          <w:szCs w:val="44"/>
        </w:rPr>
      </w:pPr>
    </w:p>
    <w:p w:rsidR="00A93E6B" w:rsidRDefault="00A93E6B" w:rsidP="00311120">
      <w:pPr>
        <w:spacing w:beforeLines="100" w:before="312"/>
        <w:jc w:val="center"/>
        <w:rPr>
          <w:sz w:val="44"/>
          <w:szCs w:val="44"/>
        </w:rPr>
      </w:pPr>
    </w:p>
    <w:p w:rsidR="00311120" w:rsidRDefault="00311120" w:rsidP="00056FAD">
      <w:pPr>
        <w:spacing w:beforeLines="100" w:before="312"/>
        <w:jc w:val="center"/>
        <w:rPr>
          <w:sz w:val="44"/>
          <w:szCs w:val="44"/>
        </w:rPr>
      </w:pPr>
    </w:p>
    <w:p w:rsidR="00311120" w:rsidRDefault="00311120" w:rsidP="00311120">
      <w:pPr>
        <w:spacing w:beforeLines="100" w:before="312"/>
        <w:jc w:val="center"/>
        <w:rPr>
          <w:sz w:val="44"/>
          <w:szCs w:val="44"/>
        </w:rPr>
      </w:pPr>
    </w:p>
    <w:p w:rsidR="00311120" w:rsidRPr="00056FAD" w:rsidRDefault="00A93E6B" w:rsidP="00311120">
      <w:pPr>
        <w:spacing w:beforeLines="550" w:before="1716"/>
        <w:jc w:val="center"/>
        <w:rPr>
          <w:rFonts w:ascii="Times New Roman" w:hAnsi="Times New Roman" w:cs="Times New Roman"/>
          <w:sz w:val="44"/>
          <w:szCs w:val="44"/>
        </w:rPr>
      </w:pPr>
      <w:r w:rsidRPr="00056FAD">
        <w:rPr>
          <w:rFonts w:ascii="Times New Roman" w:hAnsi="Times New Roman" w:cs="Times New Roman"/>
          <w:sz w:val="44"/>
          <w:szCs w:val="44"/>
        </w:rPr>
        <w:t>V</w:t>
      </w:r>
      <w:r w:rsidR="00056FAD">
        <w:rPr>
          <w:rFonts w:ascii="Times New Roman" w:hAnsi="Times New Roman" w:cs="Times New Roman" w:hint="eastAsia"/>
          <w:sz w:val="44"/>
          <w:szCs w:val="44"/>
        </w:rPr>
        <w:t xml:space="preserve"> </w:t>
      </w:r>
      <w:r w:rsidR="00E3051D">
        <w:rPr>
          <w:rFonts w:ascii="Times New Roman" w:hAnsi="Times New Roman" w:cs="Times New Roman"/>
          <w:sz w:val="44"/>
          <w:szCs w:val="44"/>
        </w:rPr>
        <w:t>0.</w:t>
      </w:r>
      <w:ins w:id="9" w:author="zhuhn" w:date="2016-10-14T17:53:00Z">
        <w:r w:rsidR="00D40231">
          <w:rPr>
            <w:rFonts w:ascii="Times New Roman" w:hAnsi="Times New Roman" w:cs="Times New Roman" w:hint="eastAsia"/>
            <w:sz w:val="44"/>
            <w:szCs w:val="44"/>
          </w:rPr>
          <w:t>5</w:t>
        </w:r>
      </w:ins>
      <w:del w:id="10" w:author="zhuhn" w:date="2016-10-14T10:14:00Z">
        <w:r w:rsidR="00EF3F1F" w:rsidDel="00BE791A">
          <w:rPr>
            <w:rFonts w:ascii="Times New Roman" w:hAnsi="Times New Roman" w:cs="Times New Roman" w:hint="eastAsia"/>
            <w:sz w:val="44"/>
            <w:szCs w:val="44"/>
          </w:rPr>
          <w:delText>3</w:delText>
        </w:r>
      </w:del>
    </w:p>
    <w:p w:rsidR="00AF14AC" w:rsidRPr="00897167" w:rsidRDefault="00BF23F5" w:rsidP="00AF14AC">
      <w:pPr>
        <w:widowControl/>
        <w:jc w:val="center"/>
        <w:rPr>
          <w:b/>
          <w:kern w:val="0"/>
          <w:sz w:val="28"/>
          <w:szCs w:val="20"/>
        </w:rPr>
      </w:pPr>
      <w:r>
        <w:br w:type="page"/>
      </w:r>
      <w:r w:rsidR="00AF14AC" w:rsidRPr="00897167">
        <w:rPr>
          <w:rFonts w:hint="eastAsia"/>
          <w:b/>
          <w:kern w:val="0"/>
          <w:sz w:val="28"/>
          <w:szCs w:val="20"/>
        </w:rPr>
        <w:lastRenderedPageBreak/>
        <w:t>修订控制页</w:t>
      </w:r>
    </w:p>
    <w:tbl>
      <w:tblPr>
        <w:tblW w:w="88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8"/>
        <w:gridCol w:w="1496"/>
        <w:gridCol w:w="1440"/>
        <w:gridCol w:w="1296"/>
        <w:gridCol w:w="1580"/>
        <w:gridCol w:w="2160"/>
      </w:tblGrid>
      <w:tr w:rsidR="00AF14AC" w:rsidRPr="00373939" w:rsidTr="00F94D72">
        <w:trPr>
          <w:trHeight w:val="568"/>
        </w:trPr>
        <w:tc>
          <w:tcPr>
            <w:tcW w:w="828"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编号</w:t>
            </w:r>
          </w:p>
        </w:tc>
        <w:tc>
          <w:tcPr>
            <w:tcW w:w="1496"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文档版本</w:t>
            </w:r>
          </w:p>
        </w:tc>
        <w:tc>
          <w:tcPr>
            <w:tcW w:w="1440"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修订章节</w:t>
            </w:r>
          </w:p>
        </w:tc>
        <w:tc>
          <w:tcPr>
            <w:tcW w:w="1296"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修订原因</w:t>
            </w:r>
          </w:p>
        </w:tc>
        <w:tc>
          <w:tcPr>
            <w:tcW w:w="1580"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修订日期</w:t>
            </w:r>
          </w:p>
        </w:tc>
        <w:tc>
          <w:tcPr>
            <w:tcW w:w="2160"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jc w:val="center"/>
              <w:rPr>
                <w:b/>
              </w:rPr>
            </w:pPr>
            <w:r w:rsidRPr="00897167">
              <w:rPr>
                <w:rFonts w:hint="eastAsia"/>
                <w:b/>
              </w:rPr>
              <w:t>修订人</w:t>
            </w:r>
            <w:r>
              <w:rPr>
                <w:rFonts w:hint="eastAsia"/>
                <w:b/>
              </w:rPr>
              <w:t xml:space="preserve">           </w:t>
            </w:r>
          </w:p>
        </w:tc>
      </w:tr>
      <w:tr w:rsidR="00AF14AC" w:rsidRPr="00373939" w:rsidTr="00F94D72">
        <w:trPr>
          <w:trHeight w:val="568"/>
        </w:trPr>
        <w:tc>
          <w:tcPr>
            <w:tcW w:w="828" w:type="dxa"/>
            <w:tcBorders>
              <w:top w:val="single" w:sz="4" w:space="0" w:color="auto"/>
              <w:left w:val="single" w:sz="4" w:space="0" w:color="auto"/>
              <w:bottom w:val="single" w:sz="4" w:space="0" w:color="auto"/>
              <w:right w:val="single" w:sz="4" w:space="0" w:color="auto"/>
            </w:tcBorders>
          </w:tcPr>
          <w:p w:rsidR="00AF14AC" w:rsidRPr="00897167" w:rsidRDefault="00AF14AC" w:rsidP="00F94D72">
            <w:pPr>
              <w:spacing w:line="360" w:lineRule="auto"/>
              <w:rPr>
                <w:b/>
              </w:rPr>
            </w:pPr>
            <w:r w:rsidRPr="00897167">
              <w:rPr>
                <w:rFonts w:hint="eastAsia"/>
                <w:b/>
              </w:rPr>
              <w:t>1</w:t>
            </w:r>
          </w:p>
        </w:tc>
        <w:tc>
          <w:tcPr>
            <w:tcW w:w="1496" w:type="dxa"/>
            <w:tcBorders>
              <w:top w:val="single" w:sz="4" w:space="0" w:color="auto"/>
              <w:left w:val="single" w:sz="4" w:space="0" w:color="auto"/>
              <w:bottom w:val="single" w:sz="4" w:space="0" w:color="auto"/>
              <w:right w:val="single" w:sz="4" w:space="0" w:color="auto"/>
            </w:tcBorders>
          </w:tcPr>
          <w:p w:rsidR="00AF14AC" w:rsidRPr="00056FAD" w:rsidRDefault="00AF14AC" w:rsidP="00F94D72">
            <w:pPr>
              <w:pStyle w:val="a4"/>
              <w:spacing w:line="360" w:lineRule="auto"/>
              <w:rPr>
                <w:rFonts w:ascii="宋体" w:hAnsi="宋体"/>
                <w:bCs/>
                <w:sz w:val="21"/>
              </w:rPr>
            </w:pPr>
            <w:r w:rsidRPr="00056FAD">
              <w:rPr>
                <w:rFonts w:ascii="宋体" w:hAnsi="宋体" w:hint="eastAsia"/>
                <w:bCs/>
                <w:sz w:val="21"/>
              </w:rPr>
              <w:t>V0.1</w:t>
            </w:r>
          </w:p>
        </w:tc>
        <w:tc>
          <w:tcPr>
            <w:tcW w:w="1440" w:type="dxa"/>
            <w:tcBorders>
              <w:top w:val="single" w:sz="4" w:space="0" w:color="auto"/>
              <w:left w:val="single" w:sz="4" w:space="0" w:color="auto"/>
              <w:bottom w:val="single" w:sz="4" w:space="0" w:color="auto"/>
              <w:right w:val="single" w:sz="4" w:space="0" w:color="auto"/>
            </w:tcBorders>
          </w:tcPr>
          <w:p w:rsidR="00AF14AC" w:rsidRPr="00056FAD" w:rsidRDefault="005040DA" w:rsidP="00F94D72">
            <w:pPr>
              <w:spacing w:line="360" w:lineRule="auto"/>
              <w:rPr>
                <w:rFonts w:ascii="宋体" w:hAnsi="宋体"/>
                <w:bCs/>
              </w:rPr>
            </w:pPr>
            <w:r>
              <w:rPr>
                <w:rFonts w:ascii="宋体" w:hAnsi="宋体" w:hint="eastAsia"/>
                <w:bCs/>
              </w:rPr>
              <w:t>1-</w:t>
            </w:r>
            <w:r w:rsidR="00A06EE9">
              <w:rPr>
                <w:rFonts w:ascii="宋体" w:hAnsi="宋体" w:hint="eastAsia"/>
                <w:bCs/>
              </w:rPr>
              <w:t>5</w:t>
            </w:r>
          </w:p>
        </w:tc>
        <w:tc>
          <w:tcPr>
            <w:tcW w:w="1296" w:type="dxa"/>
            <w:tcBorders>
              <w:top w:val="single" w:sz="4" w:space="0" w:color="auto"/>
              <w:left w:val="single" w:sz="4" w:space="0" w:color="auto"/>
              <w:bottom w:val="single" w:sz="4" w:space="0" w:color="auto"/>
              <w:right w:val="single" w:sz="4" w:space="0" w:color="auto"/>
            </w:tcBorders>
          </w:tcPr>
          <w:p w:rsidR="00AF14AC" w:rsidRPr="00056FAD" w:rsidRDefault="00AF14AC" w:rsidP="00F94D72">
            <w:pPr>
              <w:spacing w:line="360" w:lineRule="auto"/>
              <w:rPr>
                <w:rFonts w:ascii="宋体" w:hAnsi="宋体"/>
                <w:bCs/>
              </w:rPr>
            </w:pPr>
            <w:r w:rsidRPr="00056FAD">
              <w:rPr>
                <w:rFonts w:ascii="宋体" w:hAnsi="宋体" w:hint="eastAsia"/>
                <w:bCs/>
              </w:rPr>
              <w:t>创建</w:t>
            </w:r>
          </w:p>
        </w:tc>
        <w:tc>
          <w:tcPr>
            <w:tcW w:w="1580" w:type="dxa"/>
            <w:tcBorders>
              <w:top w:val="single" w:sz="4" w:space="0" w:color="auto"/>
              <w:left w:val="single" w:sz="4" w:space="0" w:color="auto"/>
              <w:bottom w:val="single" w:sz="4" w:space="0" w:color="auto"/>
              <w:right w:val="single" w:sz="4" w:space="0" w:color="auto"/>
            </w:tcBorders>
          </w:tcPr>
          <w:p w:rsidR="00AF14AC" w:rsidRPr="00056FAD" w:rsidRDefault="00AF14AC" w:rsidP="000C7D89">
            <w:pPr>
              <w:pStyle w:val="20"/>
              <w:rPr>
                <w:color w:val="auto"/>
                <w:sz w:val="21"/>
              </w:rPr>
            </w:pPr>
            <w:r w:rsidRPr="00056FAD">
              <w:rPr>
                <w:rFonts w:hint="eastAsia"/>
                <w:color w:val="auto"/>
                <w:sz w:val="21"/>
              </w:rPr>
              <w:t>20</w:t>
            </w:r>
            <w:r w:rsidR="00056FAD">
              <w:rPr>
                <w:rFonts w:hint="eastAsia"/>
                <w:color w:val="auto"/>
                <w:sz w:val="21"/>
              </w:rPr>
              <w:t>16</w:t>
            </w:r>
            <w:r w:rsidRPr="00056FAD">
              <w:rPr>
                <w:rFonts w:hint="eastAsia"/>
                <w:color w:val="auto"/>
                <w:sz w:val="21"/>
              </w:rPr>
              <w:t>.</w:t>
            </w:r>
            <w:r w:rsidR="000C7D89">
              <w:rPr>
                <w:rFonts w:hint="eastAsia"/>
                <w:color w:val="auto"/>
                <w:sz w:val="21"/>
              </w:rPr>
              <w:t>1</w:t>
            </w:r>
            <w:r w:rsidR="00C6335B">
              <w:rPr>
                <w:rFonts w:hint="eastAsia"/>
                <w:color w:val="auto"/>
                <w:sz w:val="21"/>
              </w:rPr>
              <w:t>0</w:t>
            </w:r>
            <w:r w:rsidRPr="00056FAD">
              <w:rPr>
                <w:rFonts w:hint="eastAsia"/>
                <w:color w:val="auto"/>
                <w:sz w:val="21"/>
              </w:rPr>
              <w:t>.</w:t>
            </w:r>
            <w:r w:rsidR="000C7D89">
              <w:rPr>
                <w:rFonts w:hint="eastAsia"/>
                <w:color w:val="auto"/>
                <w:sz w:val="21"/>
              </w:rPr>
              <w:t>06</w:t>
            </w:r>
          </w:p>
        </w:tc>
        <w:tc>
          <w:tcPr>
            <w:tcW w:w="2160" w:type="dxa"/>
            <w:tcBorders>
              <w:top w:val="single" w:sz="4" w:space="0" w:color="auto"/>
              <w:left w:val="single" w:sz="4" w:space="0" w:color="auto"/>
              <w:bottom w:val="single" w:sz="4" w:space="0" w:color="auto"/>
              <w:right w:val="single" w:sz="4" w:space="0" w:color="auto"/>
            </w:tcBorders>
          </w:tcPr>
          <w:p w:rsidR="00AF14AC" w:rsidRPr="00056FAD" w:rsidRDefault="00056FAD" w:rsidP="00056FAD">
            <w:pPr>
              <w:spacing w:line="360" w:lineRule="auto"/>
              <w:rPr>
                <w:rFonts w:ascii="宋体" w:hAnsi="宋体"/>
                <w:bCs/>
              </w:rPr>
            </w:pPr>
            <w:proofErr w:type="gramStart"/>
            <w:r>
              <w:rPr>
                <w:rFonts w:ascii="宋体" w:hAnsi="宋体" w:hint="eastAsia"/>
                <w:bCs/>
              </w:rPr>
              <w:t>朱海凝</w:t>
            </w:r>
            <w:proofErr w:type="gramEnd"/>
          </w:p>
        </w:tc>
      </w:tr>
      <w:tr w:rsidR="00343C97" w:rsidRPr="00373939" w:rsidTr="00F94D72">
        <w:trPr>
          <w:trHeight w:val="568"/>
        </w:trPr>
        <w:tc>
          <w:tcPr>
            <w:tcW w:w="828" w:type="dxa"/>
            <w:tcBorders>
              <w:top w:val="single" w:sz="4" w:space="0" w:color="auto"/>
              <w:left w:val="single" w:sz="4" w:space="0" w:color="auto"/>
              <w:bottom w:val="single" w:sz="4" w:space="0" w:color="auto"/>
              <w:right w:val="single" w:sz="4" w:space="0" w:color="auto"/>
            </w:tcBorders>
          </w:tcPr>
          <w:p w:rsidR="00343C97" w:rsidRPr="00897167" w:rsidRDefault="00343C97" w:rsidP="00F94D72">
            <w:pPr>
              <w:spacing w:line="360" w:lineRule="auto"/>
              <w:rPr>
                <w:b/>
              </w:rPr>
            </w:pPr>
            <w:r>
              <w:rPr>
                <w:rFonts w:hint="eastAsia"/>
                <w:b/>
              </w:rPr>
              <w:t>2</w:t>
            </w:r>
          </w:p>
        </w:tc>
        <w:tc>
          <w:tcPr>
            <w:tcW w:w="1496" w:type="dxa"/>
            <w:tcBorders>
              <w:top w:val="single" w:sz="4" w:space="0" w:color="auto"/>
              <w:left w:val="single" w:sz="4" w:space="0" w:color="auto"/>
              <w:bottom w:val="single" w:sz="4" w:space="0" w:color="auto"/>
              <w:right w:val="single" w:sz="4" w:space="0" w:color="auto"/>
            </w:tcBorders>
          </w:tcPr>
          <w:p w:rsidR="00343C97" w:rsidRPr="00056FAD" w:rsidRDefault="00343C97" w:rsidP="002127AB">
            <w:pPr>
              <w:pStyle w:val="a4"/>
              <w:spacing w:line="360" w:lineRule="auto"/>
              <w:rPr>
                <w:rFonts w:ascii="宋体" w:hAnsi="宋体"/>
                <w:bCs/>
                <w:sz w:val="21"/>
              </w:rPr>
            </w:pPr>
            <w:r>
              <w:rPr>
                <w:rFonts w:ascii="宋体" w:hAnsi="宋体" w:hint="eastAsia"/>
                <w:bCs/>
                <w:sz w:val="21"/>
              </w:rPr>
              <w:t>V0.2</w:t>
            </w:r>
          </w:p>
        </w:tc>
        <w:tc>
          <w:tcPr>
            <w:tcW w:w="1440" w:type="dxa"/>
            <w:tcBorders>
              <w:top w:val="single" w:sz="4" w:space="0" w:color="auto"/>
              <w:left w:val="single" w:sz="4" w:space="0" w:color="auto"/>
              <w:bottom w:val="single" w:sz="4" w:space="0" w:color="auto"/>
              <w:right w:val="single" w:sz="4" w:space="0" w:color="auto"/>
            </w:tcBorders>
          </w:tcPr>
          <w:p w:rsidR="00343C97" w:rsidRPr="00056FAD" w:rsidRDefault="00343C97" w:rsidP="002127AB">
            <w:pPr>
              <w:spacing w:line="360" w:lineRule="auto"/>
              <w:rPr>
                <w:rFonts w:ascii="宋体" w:hAnsi="宋体"/>
                <w:bCs/>
              </w:rPr>
            </w:pPr>
            <w:r>
              <w:rPr>
                <w:rFonts w:ascii="宋体" w:hAnsi="宋体" w:hint="eastAsia"/>
                <w:bCs/>
              </w:rPr>
              <w:t>5</w:t>
            </w:r>
          </w:p>
        </w:tc>
        <w:tc>
          <w:tcPr>
            <w:tcW w:w="1296" w:type="dxa"/>
            <w:tcBorders>
              <w:top w:val="single" w:sz="4" w:space="0" w:color="auto"/>
              <w:left w:val="single" w:sz="4" w:space="0" w:color="auto"/>
              <w:bottom w:val="single" w:sz="4" w:space="0" w:color="auto"/>
              <w:right w:val="single" w:sz="4" w:space="0" w:color="auto"/>
            </w:tcBorders>
          </w:tcPr>
          <w:p w:rsidR="00343C97" w:rsidRPr="00056FAD" w:rsidRDefault="00343C97" w:rsidP="00343C97">
            <w:pPr>
              <w:rPr>
                <w:rFonts w:ascii="宋体" w:hAnsi="宋体"/>
                <w:bCs/>
              </w:rPr>
            </w:pPr>
            <w:r>
              <w:rPr>
                <w:rFonts w:ascii="宋体" w:hAnsi="宋体" w:hint="eastAsia"/>
                <w:bCs/>
              </w:rPr>
              <w:t>针对活动和基地的页面需求进行细化</w:t>
            </w:r>
          </w:p>
        </w:tc>
        <w:tc>
          <w:tcPr>
            <w:tcW w:w="1580" w:type="dxa"/>
            <w:tcBorders>
              <w:top w:val="single" w:sz="4" w:space="0" w:color="auto"/>
              <w:left w:val="single" w:sz="4" w:space="0" w:color="auto"/>
              <w:bottom w:val="single" w:sz="4" w:space="0" w:color="auto"/>
              <w:right w:val="single" w:sz="4" w:space="0" w:color="auto"/>
            </w:tcBorders>
          </w:tcPr>
          <w:p w:rsidR="00343C97" w:rsidRPr="00056FAD" w:rsidRDefault="00343C97" w:rsidP="002127AB">
            <w:pPr>
              <w:pStyle w:val="20"/>
              <w:rPr>
                <w:color w:val="auto"/>
                <w:sz w:val="21"/>
              </w:rPr>
            </w:pPr>
            <w:r w:rsidRPr="00056FAD">
              <w:rPr>
                <w:rFonts w:hint="eastAsia"/>
                <w:color w:val="auto"/>
                <w:sz w:val="21"/>
              </w:rPr>
              <w:t>20</w:t>
            </w:r>
            <w:r>
              <w:rPr>
                <w:rFonts w:hint="eastAsia"/>
                <w:color w:val="auto"/>
                <w:sz w:val="21"/>
              </w:rPr>
              <w:t>16</w:t>
            </w:r>
            <w:r w:rsidRPr="00056FAD">
              <w:rPr>
                <w:rFonts w:hint="eastAsia"/>
                <w:color w:val="auto"/>
                <w:sz w:val="21"/>
              </w:rPr>
              <w:t>.</w:t>
            </w:r>
            <w:r>
              <w:rPr>
                <w:rFonts w:hint="eastAsia"/>
                <w:color w:val="auto"/>
                <w:sz w:val="21"/>
              </w:rPr>
              <w:t>10</w:t>
            </w:r>
            <w:r w:rsidRPr="00056FAD">
              <w:rPr>
                <w:rFonts w:hint="eastAsia"/>
                <w:color w:val="auto"/>
                <w:sz w:val="21"/>
              </w:rPr>
              <w:t>.</w:t>
            </w:r>
            <w:r>
              <w:rPr>
                <w:rFonts w:hint="eastAsia"/>
                <w:color w:val="auto"/>
                <w:sz w:val="21"/>
              </w:rPr>
              <w:t>10</w:t>
            </w:r>
          </w:p>
        </w:tc>
        <w:tc>
          <w:tcPr>
            <w:tcW w:w="2160" w:type="dxa"/>
            <w:tcBorders>
              <w:top w:val="single" w:sz="4" w:space="0" w:color="auto"/>
              <w:left w:val="single" w:sz="4" w:space="0" w:color="auto"/>
              <w:bottom w:val="single" w:sz="4" w:space="0" w:color="auto"/>
              <w:right w:val="single" w:sz="4" w:space="0" w:color="auto"/>
            </w:tcBorders>
          </w:tcPr>
          <w:p w:rsidR="00343C97" w:rsidRPr="00056FAD" w:rsidRDefault="00343C97" w:rsidP="002127AB">
            <w:pPr>
              <w:spacing w:line="360" w:lineRule="auto"/>
              <w:rPr>
                <w:rFonts w:ascii="宋体" w:hAnsi="宋体"/>
                <w:bCs/>
              </w:rPr>
            </w:pPr>
            <w:proofErr w:type="gramStart"/>
            <w:r>
              <w:rPr>
                <w:rFonts w:ascii="宋体" w:hAnsi="宋体" w:hint="eastAsia"/>
                <w:bCs/>
              </w:rPr>
              <w:t>朱海凝</w:t>
            </w:r>
            <w:proofErr w:type="gramEnd"/>
          </w:p>
        </w:tc>
      </w:tr>
      <w:tr w:rsidR="00EF3F1F" w:rsidRPr="00373939" w:rsidTr="00F94D72">
        <w:trPr>
          <w:trHeight w:val="568"/>
        </w:trPr>
        <w:tc>
          <w:tcPr>
            <w:tcW w:w="828" w:type="dxa"/>
            <w:tcBorders>
              <w:top w:val="single" w:sz="4" w:space="0" w:color="auto"/>
              <w:left w:val="single" w:sz="4" w:space="0" w:color="auto"/>
              <w:bottom w:val="single" w:sz="4" w:space="0" w:color="auto"/>
              <w:right w:val="single" w:sz="4" w:space="0" w:color="auto"/>
            </w:tcBorders>
          </w:tcPr>
          <w:p w:rsidR="00EF3F1F" w:rsidRPr="00897167" w:rsidRDefault="00EF3F1F" w:rsidP="00F94D72">
            <w:pPr>
              <w:spacing w:line="360" w:lineRule="auto"/>
              <w:rPr>
                <w:b/>
              </w:rPr>
            </w:pPr>
            <w:r>
              <w:rPr>
                <w:rFonts w:hint="eastAsia"/>
                <w:b/>
              </w:rPr>
              <w:t>3</w:t>
            </w:r>
          </w:p>
        </w:tc>
        <w:tc>
          <w:tcPr>
            <w:tcW w:w="1496" w:type="dxa"/>
            <w:tcBorders>
              <w:top w:val="single" w:sz="4" w:space="0" w:color="auto"/>
              <w:left w:val="single" w:sz="4" w:space="0" w:color="auto"/>
              <w:bottom w:val="single" w:sz="4" w:space="0" w:color="auto"/>
              <w:right w:val="single" w:sz="4" w:space="0" w:color="auto"/>
            </w:tcBorders>
          </w:tcPr>
          <w:p w:rsidR="00EF3F1F" w:rsidRPr="001A3994" w:rsidRDefault="00EF3F1F" w:rsidP="00F94D72">
            <w:pPr>
              <w:pStyle w:val="a4"/>
              <w:spacing w:line="360" w:lineRule="auto"/>
              <w:rPr>
                <w:rFonts w:ascii="宋体" w:hAnsi="宋体"/>
                <w:bCs/>
                <w:sz w:val="21"/>
              </w:rPr>
            </w:pPr>
            <w:r>
              <w:rPr>
                <w:rFonts w:ascii="宋体" w:hAnsi="宋体" w:hint="eastAsia"/>
                <w:bCs/>
                <w:sz w:val="21"/>
              </w:rPr>
              <w:t>V0.3</w:t>
            </w:r>
          </w:p>
        </w:tc>
        <w:tc>
          <w:tcPr>
            <w:tcW w:w="1440" w:type="dxa"/>
            <w:tcBorders>
              <w:top w:val="single" w:sz="4" w:space="0" w:color="auto"/>
              <w:left w:val="single" w:sz="4" w:space="0" w:color="auto"/>
              <w:bottom w:val="single" w:sz="4" w:space="0" w:color="auto"/>
              <w:right w:val="single" w:sz="4" w:space="0" w:color="auto"/>
            </w:tcBorders>
          </w:tcPr>
          <w:p w:rsidR="00EF3F1F" w:rsidRPr="001A3994" w:rsidRDefault="00EF3F1F" w:rsidP="00F94D72">
            <w:pPr>
              <w:spacing w:line="360" w:lineRule="auto"/>
              <w:rPr>
                <w:rFonts w:ascii="宋体" w:hAnsi="宋体"/>
                <w:bCs/>
              </w:rPr>
            </w:pPr>
            <w:r>
              <w:rPr>
                <w:rFonts w:ascii="宋体" w:hAnsi="宋体" w:hint="eastAsia"/>
                <w:bCs/>
              </w:rPr>
              <w:t>4</w:t>
            </w:r>
          </w:p>
        </w:tc>
        <w:tc>
          <w:tcPr>
            <w:tcW w:w="1296" w:type="dxa"/>
            <w:tcBorders>
              <w:top w:val="single" w:sz="4" w:space="0" w:color="auto"/>
              <w:left w:val="single" w:sz="4" w:space="0" w:color="auto"/>
              <w:bottom w:val="single" w:sz="4" w:space="0" w:color="auto"/>
              <w:right w:val="single" w:sz="4" w:space="0" w:color="auto"/>
            </w:tcBorders>
          </w:tcPr>
          <w:p w:rsidR="00EF3F1F" w:rsidRPr="001A3994" w:rsidRDefault="00EF3F1F" w:rsidP="00D40231">
            <w:pPr>
              <w:spacing w:line="360" w:lineRule="auto"/>
              <w:rPr>
                <w:rFonts w:ascii="宋体" w:hAnsi="宋体"/>
                <w:bCs/>
              </w:rPr>
              <w:pPrChange w:id="11" w:author="zhuhn" w:date="2016-10-14T17:53:00Z">
                <w:pPr>
                  <w:spacing w:line="360" w:lineRule="auto"/>
                </w:pPr>
              </w:pPrChange>
            </w:pPr>
            <w:r>
              <w:rPr>
                <w:rFonts w:ascii="宋体" w:hAnsi="宋体" w:hint="eastAsia"/>
                <w:bCs/>
              </w:rPr>
              <w:t>首页需求调整，对版面进行压缩</w:t>
            </w:r>
            <w:ins w:id="12" w:author="zhuhn" w:date="2016-10-14T17:53:00Z">
              <w:r w:rsidR="00D40231" w:rsidRPr="001A3994">
                <w:rPr>
                  <w:rFonts w:ascii="宋体" w:hAnsi="宋体"/>
                  <w:bCs/>
                </w:rPr>
                <w:t xml:space="preserve"> </w:t>
              </w:r>
            </w:ins>
          </w:p>
        </w:tc>
        <w:tc>
          <w:tcPr>
            <w:tcW w:w="1580" w:type="dxa"/>
            <w:tcBorders>
              <w:top w:val="single" w:sz="4" w:space="0" w:color="auto"/>
              <w:left w:val="single" w:sz="4" w:space="0" w:color="auto"/>
              <w:bottom w:val="single" w:sz="4" w:space="0" w:color="auto"/>
              <w:right w:val="single" w:sz="4" w:space="0" w:color="auto"/>
            </w:tcBorders>
          </w:tcPr>
          <w:p w:rsidR="00EF3F1F" w:rsidRPr="00056FAD" w:rsidRDefault="00EF3F1F" w:rsidP="00D40231">
            <w:pPr>
              <w:pStyle w:val="20"/>
              <w:rPr>
                <w:color w:val="auto"/>
                <w:sz w:val="21"/>
              </w:rPr>
              <w:pPrChange w:id="13" w:author="zhuhn" w:date="2016-10-14T17:53:00Z">
                <w:pPr>
                  <w:pStyle w:val="20"/>
                </w:pPr>
              </w:pPrChange>
            </w:pPr>
            <w:r w:rsidRPr="00056FAD">
              <w:rPr>
                <w:rFonts w:hint="eastAsia"/>
                <w:color w:val="auto"/>
                <w:sz w:val="21"/>
              </w:rPr>
              <w:t>20</w:t>
            </w:r>
            <w:r>
              <w:rPr>
                <w:rFonts w:hint="eastAsia"/>
                <w:color w:val="auto"/>
                <w:sz w:val="21"/>
              </w:rPr>
              <w:t>16</w:t>
            </w:r>
            <w:r w:rsidRPr="00056FAD">
              <w:rPr>
                <w:rFonts w:hint="eastAsia"/>
                <w:color w:val="auto"/>
                <w:sz w:val="21"/>
              </w:rPr>
              <w:t>.</w:t>
            </w:r>
            <w:r>
              <w:rPr>
                <w:rFonts w:hint="eastAsia"/>
                <w:color w:val="auto"/>
                <w:sz w:val="21"/>
              </w:rPr>
              <w:t>10</w:t>
            </w:r>
            <w:r w:rsidRPr="00056FAD">
              <w:rPr>
                <w:rFonts w:hint="eastAsia"/>
                <w:color w:val="auto"/>
                <w:sz w:val="21"/>
              </w:rPr>
              <w:t>.</w:t>
            </w:r>
            <w:r>
              <w:rPr>
                <w:rFonts w:hint="eastAsia"/>
                <w:color w:val="auto"/>
                <w:sz w:val="21"/>
              </w:rPr>
              <w:t>1</w:t>
            </w:r>
            <w:ins w:id="14" w:author="zhuhn" w:date="2016-10-14T17:53:00Z">
              <w:r w:rsidR="00D40231">
                <w:rPr>
                  <w:rFonts w:hint="eastAsia"/>
                  <w:color w:val="auto"/>
                  <w:sz w:val="21"/>
                </w:rPr>
                <w:t>3</w:t>
              </w:r>
            </w:ins>
            <w:del w:id="15" w:author="zhuhn" w:date="2016-10-14T10:14:00Z">
              <w:r w:rsidDel="005854AB">
                <w:rPr>
                  <w:rFonts w:hint="eastAsia"/>
                  <w:color w:val="auto"/>
                  <w:sz w:val="21"/>
                </w:rPr>
                <w:delText>1</w:delText>
              </w:r>
            </w:del>
          </w:p>
        </w:tc>
        <w:tc>
          <w:tcPr>
            <w:tcW w:w="2160" w:type="dxa"/>
            <w:tcBorders>
              <w:top w:val="single" w:sz="4" w:space="0" w:color="auto"/>
              <w:left w:val="single" w:sz="4" w:space="0" w:color="auto"/>
              <w:bottom w:val="single" w:sz="4" w:space="0" w:color="auto"/>
              <w:right w:val="single" w:sz="4" w:space="0" w:color="auto"/>
            </w:tcBorders>
          </w:tcPr>
          <w:p w:rsidR="00EF3F1F" w:rsidRPr="00056FAD" w:rsidRDefault="00EF3F1F" w:rsidP="002127AB">
            <w:pPr>
              <w:spacing w:line="360" w:lineRule="auto"/>
              <w:rPr>
                <w:rFonts w:ascii="宋体" w:hAnsi="宋体"/>
                <w:bCs/>
              </w:rPr>
            </w:pPr>
            <w:proofErr w:type="gramStart"/>
            <w:r>
              <w:rPr>
                <w:rFonts w:ascii="宋体" w:hAnsi="宋体" w:hint="eastAsia"/>
                <w:bCs/>
              </w:rPr>
              <w:t>朱海凝</w:t>
            </w:r>
            <w:proofErr w:type="gramEnd"/>
          </w:p>
        </w:tc>
      </w:tr>
      <w:tr w:rsidR="00D40231" w:rsidRPr="00373939" w:rsidTr="00F94D72">
        <w:trPr>
          <w:trHeight w:val="568"/>
        </w:trPr>
        <w:tc>
          <w:tcPr>
            <w:tcW w:w="828" w:type="dxa"/>
            <w:tcBorders>
              <w:top w:val="single" w:sz="4" w:space="0" w:color="auto"/>
              <w:left w:val="single" w:sz="4" w:space="0" w:color="auto"/>
              <w:bottom w:val="single" w:sz="4" w:space="0" w:color="auto"/>
              <w:right w:val="single" w:sz="4" w:space="0" w:color="auto"/>
            </w:tcBorders>
          </w:tcPr>
          <w:p w:rsidR="00D40231" w:rsidRDefault="00D40231" w:rsidP="00F94D72">
            <w:pPr>
              <w:spacing w:line="360" w:lineRule="auto"/>
              <w:rPr>
                <w:b/>
              </w:rPr>
            </w:pPr>
            <w:r>
              <w:rPr>
                <w:rFonts w:hint="eastAsia"/>
                <w:b/>
              </w:rPr>
              <w:t>4</w:t>
            </w:r>
          </w:p>
        </w:tc>
        <w:tc>
          <w:tcPr>
            <w:tcW w:w="1496"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pStyle w:val="a4"/>
              <w:spacing w:line="360" w:lineRule="auto"/>
              <w:rPr>
                <w:rFonts w:ascii="宋体" w:hAnsi="宋体"/>
                <w:bCs/>
                <w:sz w:val="21"/>
              </w:rPr>
            </w:pPr>
            <w:ins w:id="16" w:author="zhuhn" w:date="2016-10-14T17:53:00Z">
              <w:r>
                <w:rPr>
                  <w:rFonts w:ascii="宋体" w:hAnsi="宋体" w:hint="eastAsia"/>
                  <w:bCs/>
                  <w:sz w:val="21"/>
                </w:rPr>
                <w:t>V0.4</w:t>
              </w:r>
            </w:ins>
          </w:p>
        </w:tc>
        <w:tc>
          <w:tcPr>
            <w:tcW w:w="1440"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spacing w:line="360" w:lineRule="auto"/>
              <w:rPr>
                <w:rFonts w:ascii="宋体" w:hAnsi="宋体"/>
                <w:bCs/>
              </w:rPr>
            </w:pPr>
            <w:ins w:id="17" w:author="zhuhn" w:date="2016-10-14T17:53:00Z">
              <w:r>
                <w:rPr>
                  <w:rFonts w:ascii="宋体" w:hAnsi="宋体" w:hint="eastAsia"/>
                  <w:bCs/>
                </w:rPr>
                <w:t>5</w:t>
              </w:r>
            </w:ins>
          </w:p>
        </w:tc>
        <w:tc>
          <w:tcPr>
            <w:tcW w:w="1296"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spacing w:line="360" w:lineRule="auto"/>
              <w:rPr>
                <w:rFonts w:ascii="宋体" w:hAnsi="宋体"/>
                <w:bCs/>
              </w:rPr>
            </w:pPr>
            <w:ins w:id="18" w:author="zhuhn" w:date="2016-10-14T17:53:00Z">
              <w:r>
                <w:rPr>
                  <w:rFonts w:ascii="宋体" w:hAnsi="宋体" w:hint="eastAsia"/>
                  <w:bCs/>
                  <w:kern w:val="0"/>
                </w:rPr>
                <w:t>细化需求</w:t>
              </w:r>
            </w:ins>
          </w:p>
        </w:tc>
        <w:tc>
          <w:tcPr>
            <w:tcW w:w="1580" w:type="dxa"/>
            <w:tcBorders>
              <w:top w:val="single" w:sz="4" w:space="0" w:color="auto"/>
              <w:left w:val="single" w:sz="4" w:space="0" w:color="auto"/>
              <w:bottom w:val="single" w:sz="4" w:space="0" w:color="auto"/>
              <w:right w:val="single" w:sz="4" w:space="0" w:color="auto"/>
            </w:tcBorders>
          </w:tcPr>
          <w:p w:rsidR="00D40231" w:rsidRPr="00A1104C" w:rsidRDefault="00D40231" w:rsidP="00F94D72">
            <w:pPr>
              <w:pStyle w:val="20"/>
              <w:rPr>
                <w:color w:val="auto"/>
                <w:sz w:val="21"/>
              </w:rPr>
            </w:pPr>
            <w:ins w:id="19" w:author="zhuhn" w:date="2016-10-14T17:53:00Z">
              <w:r w:rsidRPr="00056FAD">
                <w:rPr>
                  <w:rFonts w:hint="eastAsia"/>
                  <w:color w:val="auto"/>
                  <w:sz w:val="21"/>
                </w:rPr>
                <w:t>20</w:t>
              </w:r>
              <w:r>
                <w:rPr>
                  <w:rFonts w:hint="eastAsia"/>
                  <w:color w:val="auto"/>
                  <w:sz w:val="21"/>
                </w:rPr>
                <w:t>16</w:t>
              </w:r>
              <w:r w:rsidRPr="00056FAD">
                <w:rPr>
                  <w:rFonts w:hint="eastAsia"/>
                  <w:color w:val="auto"/>
                  <w:sz w:val="21"/>
                </w:rPr>
                <w:t>.</w:t>
              </w:r>
              <w:r>
                <w:rPr>
                  <w:rFonts w:hint="eastAsia"/>
                  <w:color w:val="auto"/>
                  <w:sz w:val="21"/>
                </w:rPr>
                <w:t>10</w:t>
              </w:r>
              <w:r w:rsidRPr="00056FAD">
                <w:rPr>
                  <w:rFonts w:hint="eastAsia"/>
                  <w:color w:val="auto"/>
                  <w:sz w:val="21"/>
                </w:rPr>
                <w:t>.</w:t>
              </w:r>
              <w:r>
                <w:rPr>
                  <w:rFonts w:hint="eastAsia"/>
                  <w:color w:val="auto"/>
                  <w:sz w:val="21"/>
                </w:rPr>
                <w:t>14</w:t>
              </w:r>
            </w:ins>
          </w:p>
        </w:tc>
        <w:tc>
          <w:tcPr>
            <w:tcW w:w="2160"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spacing w:line="360" w:lineRule="auto"/>
              <w:rPr>
                <w:rFonts w:ascii="宋体" w:hAnsi="宋体"/>
                <w:bCs/>
              </w:rPr>
            </w:pPr>
            <w:proofErr w:type="gramStart"/>
            <w:ins w:id="20" w:author="zhuhn" w:date="2016-10-14T17:53:00Z">
              <w:r>
                <w:rPr>
                  <w:rFonts w:ascii="宋体" w:hAnsi="宋体" w:hint="eastAsia"/>
                  <w:bCs/>
                </w:rPr>
                <w:t>朱海凝</w:t>
              </w:r>
            </w:ins>
            <w:proofErr w:type="gramEnd"/>
          </w:p>
        </w:tc>
      </w:tr>
      <w:tr w:rsidR="00D40231" w:rsidRPr="00373939" w:rsidTr="00F94D72">
        <w:trPr>
          <w:trHeight w:val="568"/>
          <w:ins w:id="21" w:author="zhuhn" w:date="2016-10-14T17:53:00Z"/>
        </w:trPr>
        <w:tc>
          <w:tcPr>
            <w:tcW w:w="828" w:type="dxa"/>
            <w:tcBorders>
              <w:top w:val="single" w:sz="4" w:space="0" w:color="auto"/>
              <w:left w:val="single" w:sz="4" w:space="0" w:color="auto"/>
              <w:bottom w:val="single" w:sz="4" w:space="0" w:color="auto"/>
              <w:right w:val="single" w:sz="4" w:space="0" w:color="auto"/>
            </w:tcBorders>
          </w:tcPr>
          <w:p w:rsidR="00D40231" w:rsidRDefault="00D40231" w:rsidP="00F94D72">
            <w:pPr>
              <w:spacing w:line="360" w:lineRule="auto"/>
              <w:rPr>
                <w:ins w:id="22" w:author="zhuhn" w:date="2016-10-14T17:53:00Z"/>
                <w:rFonts w:hint="eastAsia"/>
                <w:b/>
              </w:rPr>
            </w:pPr>
            <w:ins w:id="23" w:author="zhuhn" w:date="2016-10-14T17:53:00Z">
              <w:r>
                <w:rPr>
                  <w:rFonts w:hint="eastAsia"/>
                  <w:b/>
                </w:rPr>
                <w:t>5</w:t>
              </w:r>
            </w:ins>
          </w:p>
        </w:tc>
        <w:tc>
          <w:tcPr>
            <w:tcW w:w="1496"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pStyle w:val="a4"/>
              <w:spacing w:line="360" w:lineRule="auto"/>
              <w:rPr>
                <w:ins w:id="24" w:author="zhuhn" w:date="2016-10-14T17:53:00Z"/>
                <w:rFonts w:ascii="宋体" w:hAnsi="宋体"/>
                <w:bCs/>
                <w:sz w:val="21"/>
              </w:rPr>
            </w:pPr>
            <w:ins w:id="25" w:author="zhuhn" w:date="2016-10-14T17:53:00Z">
              <w:r>
                <w:rPr>
                  <w:rFonts w:ascii="宋体" w:hAnsi="宋体" w:hint="eastAsia"/>
                  <w:bCs/>
                  <w:sz w:val="21"/>
                </w:rPr>
                <w:t>V0.5</w:t>
              </w:r>
            </w:ins>
          </w:p>
        </w:tc>
        <w:tc>
          <w:tcPr>
            <w:tcW w:w="1440" w:type="dxa"/>
            <w:tcBorders>
              <w:top w:val="single" w:sz="4" w:space="0" w:color="auto"/>
              <w:left w:val="single" w:sz="4" w:space="0" w:color="auto"/>
              <w:bottom w:val="single" w:sz="4" w:space="0" w:color="auto"/>
              <w:right w:val="single" w:sz="4" w:space="0" w:color="auto"/>
            </w:tcBorders>
          </w:tcPr>
          <w:p w:rsidR="00D40231" w:rsidRPr="001A3994" w:rsidRDefault="00D40231" w:rsidP="00D40231">
            <w:pPr>
              <w:spacing w:line="360" w:lineRule="auto"/>
              <w:rPr>
                <w:ins w:id="26" w:author="zhuhn" w:date="2016-10-14T17:53:00Z"/>
                <w:rFonts w:ascii="宋体" w:hAnsi="宋体"/>
                <w:bCs/>
              </w:rPr>
              <w:pPrChange w:id="27" w:author="zhuhn" w:date="2016-10-14T17:55:00Z">
                <w:pPr>
                  <w:spacing w:line="360" w:lineRule="auto"/>
                </w:pPr>
              </w:pPrChange>
            </w:pPr>
            <w:ins w:id="28" w:author="zhuhn" w:date="2016-10-14T17:54:00Z">
              <w:r>
                <w:rPr>
                  <w:rFonts w:ascii="宋体" w:hAnsi="宋体" w:hint="eastAsia"/>
                  <w:bCs/>
                </w:rPr>
                <w:t>5</w:t>
              </w:r>
            </w:ins>
            <w:ins w:id="29" w:author="zhuhn" w:date="2016-10-14T17:55:00Z">
              <w:r>
                <w:rPr>
                  <w:rFonts w:ascii="宋体" w:hAnsi="宋体" w:hint="eastAsia"/>
                  <w:bCs/>
                </w:rPr>
                <w:t>.4</w:t>
              </w:r>
            </w:ins>
          </w:p>
        </w:tc>
        <w:tc>
          <w:tcPr>
            <w:tcW w:w="1296" w:type="dxa"/>
            <w:tcBorders>
              <w:top w:val="single" w:sz="4" w:space="0" w:color="auto"/>
              <w:left w:val="single" w:sz="4" w:space="0" w:color="auto"/>
              <w:bottom w:val="single" w:sz="4" w:space="0" w:color="auto"/>
              <w:right w:val="single" w:sz="4" w:space="0" w:color="auto"/>
            </w:tcBorders>
          </w:tcPr>
          <w:p w:rsidR="00D40231" w:rsidRPr="001A3994" w:rsidRDefault="00D40231" w:rsidP="00D40231">
            <w:pPr>
              <w:spacing w:line="360" w:lineRule="auto"/>
              <w:rPr>
                <w:ins w:id="30" w:author="zhuhn" w:date="2016-10-14T17:53:00Z"/>
                <w:rFonts w:ascii="宋体" w:hAnsi="宋体"/>
                <w:bCs/>
              </w:rPr>
              <w:pPrChange w:id="31" w:author="zhuhn" w:date="2016-10-14T17:54:00Z">
                <w:pPr>
                  <w:spacing w:line="360" w:lineRule="auto"/>
                </w:pPr>
              </w:pPrChange>
            </w:pPr>
            <w:ins w:id="32" w:author="zhuhn" w:date="2016-10-14T17:54:00Z">
              <w:r>
                <w:rPr>
                  <w:rFonts w:ascii="宋体" w:hAnsi="宋体" w:hint="eastAsia"/>
                  <w:bCs/>
                  <w:kern w:val="0"/>
                </w:rPr>
                <w:t>志愿者信息详情</w:t>
              </w:r>
              <w:proofErr w:type="gramStart"/>
              <w:r>
                <w:rPr>
                  <w:rFonts w:ascii="宋体" w:hAnsi="宋体" w:hint="eastAsia"/>
                  <w:bCs/>
                  <w:kern w:val="0"/>
                </w:rPr>
                <w:t>页调整</w:t>
              </w:r>
            </w:ins>
            <w:proofErr w:type="gramEnd"/>
          </w:p>
        </w:tc>
        <w:tc>
          <w:tcPr>
            <w:tcW w:w="1580" w:type="dxa"/>
            <w:tcBorders>
              <w:top w:val="single" w:sz="4" w:space="0" w:color="auto"/>
              <w:left w:val="single" w:sz="4" w:space="0" w:color="auto"/>
              <w:bottom w:val="single" w:sz="4" w:space="0" w:color="auto"/>
              <w:right w:val="single" w:sz="4" w:space="0" w:color="auto"/>
            </w:tcBorders>
          </w:tcPr>
          <w:p w:rsidR="00D40231" w:rsidRPr="00A1104C" w:rsidRDefault="00D40231" w:rsidP="00F94D72">
            <w:pPr>
              <w:pStyle w:val="20"/>
              <w:rPr>
                <w:ins w:id="33" w:author="zhuhn" w:date="2016-10-14T17:53:00Z"/>
                <w:color w:val="auto"/>
                <w:sz w:val="21"/>
              </w:rPr>
            </w:pPr>
            <w:ins w:id="34" w:author="zhuhn" w:date="2016-10-14T17:54:00Z">
              <w:r w:rsidRPr="00056FAD">
                <w:rPr>
                  <w:rFonts w:hint="eastAsia"/>
                  <w:color w:val="auto"/>
                  <w:sz w:val="21"/>
                </w:rPr>
                <w:t>20</w:t>
              </w:r>
              <w:r>
                <w:rPr>
                  <w:rFonts w:hint="eastAsia"/>
                  <w:color w:val="auto"/>
                  <w:sz w:val="21"/>
                </w:rPr>
                <w:t>16</w:t>
              </w:r>
              <w:r w:rsidRPr="00056FAD">
                <w:rPr>
                  <w:rFonts w:hint="eastAsia"/>
                  <w:color w:val="auto"/>
                  <w:sz w:val="21"/>
                </w:rPr>
                <w:t>.</w:t>
              </w:r>
              <w:r>
                <w:rPr>
                  <w:rFonts w:hint="eastAsia"/>
                  <w:color w:val="auto"/>
                  <w:sz w:val="21"/>
                </w:rPr>
                <w:t>10</w:t>
              </w:r>
              <w:r w:rsidRPr="00056FAD">
                <w:rPr>
                  <w:rFonts w:hint="eastAsia"/>
                  <w:color w:val="auto"/>
                  <w:sz w:val="21"/>
                </w:rPr>
                <w:t>.</w:t>
              </w:r>
              <w:r>
                <w:rPr>
                  <w:rFonts w:hint="eastAsia"/>
                  <w:color w:val="auto"/>
                  <w:sz w:val="21"/>
                </w:rPr>
                <w:t>14</w:t>
              </w:r>
            </w:ins>
          </w:p>
        </w:tc>
        <w:tc>
          <w:tcPr>
            <w:tcW w:w="2160" w:type="dxa"/>
            <w:tcBorders>
              <w:top w:val="single" w:sz="4" w:space="0" w:color="auto"/>
              <w:left w:val="single" w:sz="4" w:space="0" w:color="auto"/>
              <w:bottom w:val="single" w:sz="4" w:space="0" w:color="auto"/>
              <w:right w:val="single" w:sz="4" w:space="0" w:color="auto"/>
            </w:tcBorders>
          </w:tcPr>
          <w:p w:rsidR="00D40231" w:rsidRPr="001A3994" w:rsidRDefault="00D40231" w:rsidP="00F94D72">
            <w:pPr>
              <w:spacing w:line="360" w:lineRule="auto"/>
              <w:rPr>
                <w:ins w:id="35" w:author="zhuhn" w:date="2016-10-14T17:53:00Z"/>
                <w:rFonts w:ascii="宋体" w:hAnsi="宋体"/>
                <w:bCs/>
              </w:rPr>
            </w:pPr>
            <w:proofErr w:type="gramStart"/>
            <w:ins w:id="36" w:author="zhuhn" w:date="2016-10-14T17:54:00Z">
              <w:r>
                <w:rPr>
                  <w:rFonts w:ascii="宋体" w:hAnsi="宋体" w:hint="eastAsia"/>
                  <w:bCs/>
                </w:rPr>
                <w:t>朱海凝</w:t>
              </w:r>
            </w:ins>
            <w:proofErr w:type="gramEnd"/>
          </w:p>
        </w:tc>
      </w:tr>
    </w:tbl>
    <w:p w:rsidR="00AF14AC" w:rsidRDefault="00AF14AC">
      <w:pPr>
        <w:widowControl/>
        <w:jc w:val="left"/>
      </w:pPr>
      <w:r>
        <w:br w:type="page"/>
      </w:r>
    </w:p>
    <w:p w:rsidR="00BE791A" w:rsidRPr="00BE791A" w:rsidRDefault="00056FAD">
      <w:pPr>
        <w:pStyle w:val="10"/>
        <w:rPr>
          <w:ins w:id="37" w:author="zhuhn" w:date="2016-10-14T10:16:00Z"/>
          <w:sz w:val="40"/>
          <w:szCs w:val="40"/>
          <w:rPrChange w:id="38" w:author="zhuhn" w:date="2016-10-14T10:17:00Z">
            <w:rPr>
              <w:ins w:id="39" w:author="zhuhn" w:date="2016-10-14T10:16:00Z"/>
            </w:rPr>
          </w:rPrChange>
        </w:rPr>
      </w:pPr>
      <w:bookmarkStart w:id="40" w:name="_Toc461465421"/>
      <w:bookmarkStart w:id="41" w:name="_Toc461468174"/>
      <w:bookmarkStart w:id="42" w:name="_Toc462155684"/>
      <w:bookmarkStart w:id="43" w:name="_Toc462943974"/>
      <w:bookmarkStart w:id="44" w:name="_Toc463887931"/>
      <w:r w:rsidRPr="00BE791A">
        <w:rPr>
          <w:rFonts w:hint="eastAsia"/>
          <w:sz w:val="40"/>
          <w:szCs w:val="40"/>
          <w:rPrChange w:id="45" w:author="zhuhn" w:date="2016-10-14T10:17:00Z">
            <w:rPr>
              <w:rFonts w:hint="eastAsia"/>
            </w:rPr>
          </w:rPrChange>
        </w:rPr>
        <w:lastRenderedPageBreak/>
        <w:t>目</w:t>
      </w:r>
      <w:r w:rsidRPr="00BE791A">
        <w:rPr>
          <w:sz w:val="40"/>
          <w:szCs w:val="40"/>
          <w:rPrChange w:id="46" w:author="zhuhn" w:date="2016-10-14T10:17:00Z">
            <w:rPr/>
          </w:rPrChange>
        </w:rPr>
        <w:t xml:space="preserve">   </w:t>
      </w:r>
      <w:r w:rsidRPr="00BE791A">
        <w:rPr>
          <w:rFonts w:hint="eastAsia"/>
          <w:sz w:val="40"/>
          <w:szCs w:val="40"/>
          <w:rPrChange w:id="47" w:author="zhuhn" w:date="2016-10-14T10:17:00Z">
            <w:rPr>
              <w:rFonts w:hint="eastAsia"/>
            </w:rPr>
          </w:rPrChange>
        </w:rPr>
        <w:t>录</w:t>
      </w:r>
      <w:bookmarkEnd w:id="40"/>
      <w:bookmarkEnd w:id="41"/>
      <w:bookmarkEnd w:id="42"/>
      <w:bookmarkEnd w:id="43"/>
      <w:bookmarkEnd w:id="44"/>
    </w:p>
    <w:p w:rsidR="00BE791A" w:rsidRPr="00E34B97" w:rsidDel="00BE791A" w:rsidRDefault="00AF14AC">
      <w:pPr>
        <w:pStyle w:val="10"/>
        <w:rPr>
          <w:del w:id="48" w:author="zhuhn" w:date="2016-10-14T10:14:00Z"/>
          <w:b w:val="0"/>
          <w:noProof/>
          <w:rPrChange w:id="49" w:author="zhuhn" w:date="2016-10-14T10:18:00Z">
            <w:rPr>
              <w:del w:id="50" w:author="zhuhn" w:date="2016-10-14T10:14:00Z"/>
              <w:noProof/>
            </w:rPr>
          </w:rPrChange>
        </w:rPr>
        <w:pPrChange w:id="51" w:author="zhuhn" w:date="2016-10-14T10:17:00Z">
          <w:pPr>
            <w:pStyle w:val="1"/>
            <w:numPr>
              <w:numId w:val="0"/>
            </w:numPr>
            <w:ind w:left="0" w:firstLine="0"/>
            <w:jc w:val="center"/>
          </w:pPr>
        </w:pPrChange>
      </w:pPr>
      <w:del w:id="52" w:author="zhuhn" w:date="2016-10-14T10:16:00Z">
        <w:r w:rsidRPr="00E34B97" w:rsidDel="00BE791A">
          <w:rPr>
            <w:b w:val="0"/>
            <w:rPrChange w:id="53" w:author="zhuhn" w:date="2016-10-14T10:18:00Z">
              <w:rPr/>
            </w:rPrChange>
          </w:rPr>
          <w:fldChar w:fldCharType="begin"/>
        </w:r>
        <w:r w:rsidRPr="00E34B97" w:rsidDel="00BE791A">
          <w:rPr>
            <w:b w:val="0"/>
            <w:bCs w:val="0"/>
            <w:rPrChange w:id="54" w:author="zhuhn" w:date="2016-10-14T10:18:00Z">
              <w:rPr>
                <w:b w:val="0"/>
                <w:bCs w:val="0"/>
              </w:rPr>
            </w:rPrChange>
          </w:rPr>
          <w:delInstrText xml:space="preserve"> TOC \o "1-3" \h \z \u </w:delInstrText>
        </w:r>
        <w:r w:rsidRPr="00E34B97" w:rsidDel="00BE791A">
          <w:rPr>
            <w:b w:val="0"/>
            <w:rPrChange w:id="55" w:author="zhuhn" w:date="2016-10-14T10:18:00Z">
              <w:rPr/>
            </w:rPrChange>
          </w:rPr>
          <w:fldChar w:fldCharType="separate"/>
        </w:r>
      </w:del>
    </w:p>
    <w:p w:rsidR="00343C97" w:rsidRPr="00E34B97" w:rsidDel="00BE791A" w:rsidRDefault="00343C97">
      <w:pPr>
        <w:pStyle w:val="10"/>
        <w:rPr>
          <w:del w:id="56" w:author="zhuhn" w:date="2016-10-14T10:14:00Z"/>
          <w:b w:val="0"/>
          <w:noProof/>
          <w:rPrChange w:id="57" w:author="zhuhn" w:date="2016-10-14T10:18:00Z">
            <w:rPr>
              <w:del w:id="58" w:author="zhuhn" w:date="2016-10-14T10:14:00Z"/>
              <w:noProof/>
            </w:rPr>
          </w:rPrChange>
        </w:rPr>
        <w:pPrChange w:id="59" w:author="zhuhn" w:date="2016-10-14T10:17:00Z">
          <w:pPr>
            <w:pStyle w:val="1"/>
            <w:numPr>
              <w:numId w:val="0"/>
            </w:numPr>
            <w:ind w:left="0" w:firstLine="0"/>
            <w:jc w:val="center"/>
          </w:pPr>
        </w:pPrChange>
      </w:pPr>
    </w:p>
    <w:p w:rsidR="00343C97" w:rsidRPr="00E34B97" w:rsidDel="00BE791A" w:rsidRDefault="00343C97">
      <w:pPr>
        <w:pStyle w:val="10"/>
        <w:rPr>
          <w:del w:id="60" w:author="zhuhn" w:date="2016-10-14T10:14:00Z"/>
          <w:b w:val="0"/>
          <w:noProof/>
          <w:kern w:val="0"/>
          <w:sz w:val="22"/>
          <w:szCs w:val="22"/>
          <w:rPrChange w:id="61" w:author="zhuhn" w:date="2016-10-14T10:18:00Z">
            <w:rPr>
              <w:del w:id="62" w:author="zhuhn" w:date="2016-10-14T10:14:00Z"/>
              <w:noProof/>
              <w:kern w:val="0"/>
              <w:sz w:val="22"/>
              <w:szCs w:val="22"/>
            </w:rPr>
          </w:rPrChange>
        </w:rPr>
      </w:pPr>
      <w:del w:id="63" w:author="zhuhn" w:date="2016-10-14T10:14:00Z">
        <w:r w:rsidRPr="00E34B97" w:rsidDel="00BE791A">
          <w:rPr>
            <w:rPrChange w:id="64" w:author="zhuhn" w:date="2016-10-14T10:18:00Z">
              <w:rPr>
                <w:rStyle w:val="a5"/>
                <w:noProof/>
              </w:rPr>
            </w:rPrChange>
          </w:rPr>
          <w:delText>1</w:delText>
        </w:r>
        <w:r w:rsidRPr="00E34B97" w:rsidDel="00BE791A">
          <w:rPr>
            <w:noProof/>
            <w:kern w:val="0"/>
            <w:sz w:val="22"/>
          </w:rPr>
          <w:tab/>
        </w:r>
        <w:r w:rsidRPr="00E34B97" w:rsidDel="00BE791A">
          <w:rPr>
            <w:rFonts w:hint="eastAsia"/>
            <w:rPrChange w:id="65" w:author="zhuhn" w:date="2016-10-14T10:18:00Z">
              <w:rPr>
                <w:rStyle w:val="a5"/>
                <w:rFonts w:hint="eastAsia"/>
                <w:noProof/>
              </w:rPr>
            </w:rPrChange>
          </w:rPr>
          <w:delText>文档概述</w:delText>
        </w:r>
        <w:r w:rsidRPr="00E34B97" w:rsidDel="00BE791A">
          <w:rPr>
            <w:noProof/>
            <w:webHidden/>
          </w:rPr>
          <w:tab/>
          <w:delText>4</w:delText>
        </w:r>
      </w:del>
    </w:p>
    <w:p w:rsidR="00343C97" w:rsidRPr="00E34B97" w:rsidDel="00BE791A" w:rsidRDefault="00343C97">
      <w:pPr>
        <w:pStyle w:val="10"/>
        <w:rPr>
          <w:del w:id="66" w:author="zhuhn" w:date="2016-10-14T10:14:00Z"/>
          <w:b w:val="0"/>
          <w:noProof/>
          <w:kern w:val="0"/>
          <w:sz w:val="22"/>
          <w:szCs w:val="22"/>
          <w:rPrChange w:id="67" w:author="zhuhn" w:date="2016-10-14T10:18:00Z">
            <w:rPr>
              <w:del w:id="68" w:author="zhuhn" w:date="2016-10-14T10:14:00Z"/>
              <w:noProof/>
              <w:kern w:val="0"/>
              <w:sz w:val="22"/>
              <w:szCs w:val="22"/>
            </w:rPr>
          </w:rPrChange>
        </w:rPr>
      </w:pPr>
      <w:del w:id="69" w:author="zhuhn" w:date="2016-10-14T10:14:00Z">
        <w:r w:rsidRPr="00E34B97" w:rsidDel="00BE791A">
          <w:rPr>
            <w:rPrChange w:id="70" w:author="zhuhn" w:date="2016-10-14T10:18:00Z">
              <w:rPr>
                <w:rStyle w:val="a5"/>
                <w:noProof/>
              </w:rPr>
            </w:rPrChange>
          </w:rPr>
          <w:delText>2</w:delText>
        </w:r>
        <w:r w:rsidRPr="00E34B97" w:rsidDel="00BE791A">
          <w:rPr>
            <w:noProof/>
            <w:kern w:val="0"/>
            <w:sz w:val="22"/>
          </w:rPr>
          <w:tab/>
        </w:r>
        <w:r w:rsidRPr="00E34B97" w:rsidDel="00BE791A">
          <w:rPr>
            <w:rFonts w:hint="eastAsia"/>
            <w:rPrChange w:id="71" w:author="zhuhn" w:date="2016-10-14T10:18:00Z">
              <w:rPr>
                <w:rStyle w:val="a5"/>
                <w:rFonts w:hint="eastAsia"/>
                <w:noProof/>
              </w:rPr>
            </w:rPrChange>
          </w:rPr>
          <w:delText>术语缩略语</w:delText>
        </w:r>
        <w:r w:rsidRPr="00E34B97" w:rsidDel="00BE791A">
          <w:rPr>
            <w:noProof/>
            <w:webHidden/>
          </w:rPr>
          <w:tab/>
          <w:delText>4</w:delText>
        </w:r>
      </w:del>
    </w:p>
    <w:p w:rsidR="00343C97" w:rsidRPr="00E34B97" w:rsidDel="00BE791A" w:rsidRDefault="00343C97">
      <w:pPr>
        <w:pStyle w:val="10"/>
        <w:rPr>
          <w:del w:id="72" w:author="zhuhn" w:date="2016-10-14T10:14:00Z"/>
          <w:b w:val="0"/>
          <w:noProof/>
          <w:kern w:val="0"/>
          <w:sz w:val="22"/>
          <w:szCs w:val="22"/>
          <w:rPrChange w:id="73" w:author="zhuhn" w:date="2016-10-14T10:18:00Z">
            <w:rPr>
              <w:del w:id="74" w:author="zhuhn" w:date="2016-10-14T10:14:00Z"/>
              <w:noProof/>
              <w:kern w:val="0"/>
              <w:sz w:val="22"/>
              <w:szCs w:val="22"/>
            </w:rPr>
          </w:rPrChange>
        </w:rPr>
      </w:pPr>
      <w:del w:id="75" w:author="zhuhn" w:date="2016-10-14T10:14:00Z">
        <w:r w:rsidRPr="00E34B97" w:rsidDel="00BE791A">
          <w:rPr>
            <w:rPrChange w:id="76" w:author="zhuhn" w:date="2016-10-14T10:18:00Z">
              <w:rPr>
                <w:rStyle w:val="a5"/>
                <w:noProof/>
              </w:rPr>
            </w:rPrChange>
          </w:rPr>
          <w:delText>3</w:delText>
        </w:r>
        <w:r w:rsidRPr="00E34B97" w:rsidDel="00BE791A">
          <w:rPr>
            <w:noProof/>
            <w:kern w:val="0"/>
            <w:sz w:val="22"/>
          </w:rPr>
          <w:tab/>
        </w:r>
        <w:r w:rsidRPr="00E34B97" w:rsidDel="00BE791A">
          <w:rPr>
            <w:rFonts w:hint="eastAsia"/>
            <w:rPrChange w:id="77" w:author="zhuhn" w:date="2016-10-14T10:18:00Z">
              <w:rPr>
                <w:rStyle w:val="a5"/>
                <w:rFonts w:hint="eastAsia"/>
                <w:noProof/>
              </w:rPr>
            </w:rPrChange>
          </w:rPr>
          <w:delText>引用文件</w:delText>
        </w:r>
        <w:r w:rsidRPr="00E34B97" w:rsidDel="00BE791A">
          <w:rPr>
            <w:noProof/>
            <w:webHidden/>
          </w:rPr>
          <w:tab/>
          <w:delText>4</w:delText>
        </w:r>
      </w:del>
    </w:p>
    <w:p w:rsidR="00343C97" w:rsidRPr="00E34B97" w:rsidDel="00BE791A" w:rsidRDefault="00343C97">
      <w:pPr>
        <w:pStyle w:val="10"/>
        <w:rPr>
          <w:del w:id="78" w:author="zhuhn" w:date="2016-10-14T10:14:00Z"/>
          <w:b w:val="0"/>
          <w:noProof/>
          <w:kern w:val="0"/>
          <w:sz w:val="22"/>
          <w:szCs w:val="22"/>
          <w:rPrChange w:id="79" w:author="zhuhn" w:date="2016-10-14T10:18:00Z">
            <w:rPr>
              <w:del w:id="80" w:author="zhuhn" w:date="2016-10-14T10:14:00Z"/>
              <w:noProof/>
              <w:kern w:val="0"/>
              <w:sz w:val="22"/>
              <w:szCs w:val="22"/>
            </w:rPr>
          </w:rPrChange>
        </w:rPr>
      </w:pPr>
      <w:del w:id="81" w:author="zhuhn" w:date="2016-10-14T10:14:00Z">
        <w:r w:rsidRPr="00E34B97" w:rsidDel="00BE791A">
          <w:rPr>
            <w:rPrChange w:id="82" w:author="zhuhn" w:date="2016-10-14T10:18:00Z">
              <w:rPr>
                <w:rStyle w:val="a5"/>
                <w:noProof/>
              </w:rPr>
            </w:rPrChange>
          </w:rPr>
          <w:delText>4</w:delText>
        </w:r>
        <w:r w:rsidRPr="00E34B97" w:rsidDel="00BE791A">
          <w:rPr>
            <w:noProof/>
            <w:kern w:val="0"/>
            <w:sz w:val="22"/>
          </w:rPr>
          <w:tab/>
        </w:r>
        <w:r w:rsidRPr="00E34B97" w:rsidDel="00BE791A">
          <w:rPr>
            <w:rFonts w:hint="eastAsia"/>
            <w:rPrChange w:id="83" w:author="zhuhn" w:date="2016-10-14T10:18:00Z">
              <w:rPr>
                <w:rStyle w:val="a5"/>
                <w:rFonts w:hint="eastAsia"/>
                <w:noProof/>
              </w:rPr>
            </w:rPrChange>
          </w:rPr>
          <w:delText>首页要求</w:delText>
        </w:r>
        <w:r w:rsidRPr="00E34B97" w:rsidDel="00BE791A">
          <w:rPr>
            <w:noProof/>
            <w:webHidden/>
          </w:rPr>
          <w:tab/>
          <w:delText>4</w:delText>
        </w:r>
      </w:del>
    </w:p>
    <w:p w:rsidR="00343C97" w:rsidRPr="00E34B97" w:rsidDel="00BE791A" w:rsidRDefault="00343C97">
      <w:pPr>
        <w:pStyle w:val="10"/>
        <w:rPr>
          <w:del w:id="84" w:author="zhuhn" w:date="2016-10-14T10:14:00Z"/>
          <w:smallCaps/>
          <w:noProof/>
          <w:kern w:val="0"/>
          <w:sz w:val="22"/>
          <w:szCs w:val="22"/>
          <w:rPrChange w:id="85" w:author="zhuhn" w:date="2016-10-14T10:18:00Z">
            <w:rPr>
              <w:del w:id="86" w:author="zhuhn" w:date="2016-10-14T10:14:00Z"/>
              <w:smallCaps w:val="0"/>
              <w:noProof/>
              <w:kern w:val="0"/>
              <w:sz w:val="22"/>
              <w:szCs w:val="22"/>
            </w:rPr>
          </w:rPrChange>
        </w:rPr>
        <w:pPrChange w:id="87" w:author="zhuhn" w:date="2016-10-14T10:17:00Z">
          <w:pPr>
            <w:pStyle w:val="21"/>
            <w:tabs>
              <w:tab w:val="left" w:pos="840"/>
              <w:tab w:val="right" w:leader="dot" w:pos="8296"/>
            </w:tabs>
          </w:pPr>
        </w:pPrChange>
      </w:pPr>
      <w:del w:id="88" w:author="zhuhn" w:date="2016-10-14T10:14:00Z">
        <w:r w:rsidRPr="00E34B97" w:rsidDel="00BE791A">
          <w:rPr>
            <w:rPrChange w:id="89" w:author="zhuhn" w:date="2016-10-14T10:18:00Z">
              <w:rPr>
                <w:rStyle w:val="a5"/>
                <w:noProof/>
              </w:rPr>
            </w:rPrChange>
          </w:rPr>
          <w:delText>4.1</w:delText>
        </w:r>
        <w:r w:rsidRPr="00E34B97" w:rsidDel="00BE791A">
          <w:rPr>
            <w:smallCaps/>
            <w:noProof/>
            <w:kern w:val="0"/>
            <w:sz w:val="22"/>
            <w:rPrChange w:id="90" w:author="zhuhn" w:date="2016-10-14T10:18:00Z">
              <w:rPr>
                <w:smallCaps w:val="0"/>
                <w:noProof/>
                <w:kern w:val="0"/>
                <w:sz w:val="22"/>
              </w:rPr>
            </w:rPrChange>
          </w:rPr>
          <w:tab/>
        </w:r>
        <w:r w:rsidRPr="00E34B97" w:rsidDel="00BE791A">
          <w:rPr>
            <w:rFonts w:hint="eastAsia"/>
            <w:rPrChange w:id="91" w:author="zhuhn" w:date="2016-10-14T10:18:00Z">
              <w:rPr>
                <w:rStyle w:val="a5"/>
                <w:rFonts w:hint="eastAsia"/>
                <w:noProof/>
              </w:rPr>
            </w:rPrChange>
          </w:rPr>
          <w:delText>总体要求</w:delText>
        </w:r>
        <w:r w:rsidRPr="00E34B97" w:rsidDel="00BE791A">
          <w:rPr>
            <w:noProof/>
            <w:webHidden/>
            <w:rPrChange w:id="92" w:author="zhuhn" w:date="2016-10-14T10:18:00Z">
              <w:rPr>
                <w:noProof/>
                <w:webHidden/>
              </w:rPr>
            </w:rPrChange>
          </w:rPr>
          <w:tab/>
          <w:delText>4</w:delText>
        </w:r>
      </w:del>
    </w:p>
    <w:p w:rsidR="00343C97" w:rsidRPr="00E34B97" w:rsidDel="00BE791A" w:rsidRDefault="00343C97">
      <w:pPr>
        <w:pStyle w:val="10"/>
        <w:rPr>
          <w:del w:id="93" w:author="zhuhn" w:date="2016-10-14T10:14:00Z"/>
          <w:smallCaps/>
          <w:noProof/>
          <w:kern w:val="0"/>
          <w:sz w:val="22"/>
          <w:szCs w:val="22"/>
          <w:rPrChange w:id="94" w:author="zhuhn" w:date="2016-10-14T10:18:00Z">
            <w:rPr>
              <w:del w:id="95" w:author="zhuhn" w:date="2016-10-14T10:14:00Z"/>
              <w:smallCaps w:val="0"/>
              <w:noProof/>
              <w:kern w:val="0"/>
              <w:sz w:val="22"/>
              <w:szCs w:val="22"/>
            </w:rPr>
          </w:rPrChange>
        </w:rPr>
        <w:pPrChange w:id="96" w:author="zhuhn" w:date="2016-10-14T10:17:00Z">
          <w:pPr>
            <w:pStyle w:val="21"/>
            <w:tabs>
              <w:tab w:val="left" w:pos="840"/>
              <w:tab w:val="right" w:leader="dot" w:pos="8296"/>
            </w:tabs>
          </w:pPr>
        </w:pPrChange>
      </w:pPr>
      <w:del w:id="97" w:author="zhuhn" w:date="2016-10-14T10:14:00Z">
        <w:r w:rsidRPr="00E34B97" w:rsidDel="00BE791A">
          <w:rPr>
            <w:rPrChange w:id="98" w:author="zhuhn" w:date="2016-10-14T10:18:00Z">
              <w:rPr>
                <w:rStyle w:val="a5"/>
                <w:noProof/>
              </w:rPr>
            </w:rPrChange>
          </w:rPr>
          <w:delText>4.2</w:delText>
        </w:r>
        <w:r w:rsidRPr="00E34B97" w:rsidDel="00BE791A">
          <w:rPr>
            <w:smallCaps/>
            <w:noProof/>
            <w:kern w:val="0"/>
            <w:sz w:val="22"/>
            <w:rPrChange w:id="99" w:author="zhuhn" w:date="2016-10-14T10:18:00Z">
              <w:rPr>
                <w:smallCaps w:val="0"/>
                <w:noProof/>
                <w:kern w:val="0"/>
                <w:sz w:val="22"/>
              </w:rPr>
            </w:rPrChange>
          </w:rPr>
          <w:tab/>
        </w:r>
        <w:r w:rsidRPr="00E34B97" w:rsidDel="00BE791A">
          <w:rPr>
            <w:rFonts w:hint="eastAsia"/>
            <w:rPrChange w:id="100" w:author="zhuhn" w:date="2016-10-14T10:18:00Z">
              <w:rPr>
                <w:rStyle w:val="a5"/>
                <w:rFonts w:hint="eastAsia"/>
                <w:noProof/>
              </w:rPr>
            </w:rPrChange>
          </w:rPr>
          <w:delText>导航栏</w:delText>
        </w:r>
        <w:r w:rsidRPr="00E34B97" w:rsidDel="00BE791A">
          <w:rPr>
            <w:noProof/>
            <w:webHidden/>
            <w:rPrChange w:id="101" w:author="zhuhn" w:date="2016-10-14T10:18:00Z">
              <w:rPr>
                <w:noProof/>
                <w:webHidden/>
              </w:rPr>
            </w:rPrChange>
          </w:rPr>
          <w:tab/>
          <w:delText>5</w:delText>
        </w:r>
      </w:del>
    </w:p>
    <w:p w:rsidR="00343C97" w:rsidRPr="00E34B97" w:rsidDel="00BE791A" w:rsidRDefault="00343C97">
      <w:pPr>
        <w:pStyle w:val="10"/>
        <w:rPr>
          <w:del w:id="102" w:author="zhuhn" w:date="2016-10-14T10:14:00Z"/>
          <w:smallCaps/>
          <w:noProof/>
          <w:kern w:val="0"/>
          <w:sz w:val="22"/>
          <w:szCs w:val="22"/>
          <w:rPrChange w:id="103" w:author="zhuhn" w:date="2016-10-14T10:18:00Z">
            <w:rPr>
              <w:del w:id="104" w:author="zhuhn" w:date="2016-10-14T10:14:00Z"/>
              <w:smallCaps w:val="0"/>
              <w:noProof/>
              <w:kern w:val="0"/>
              <w:sz w:val="22"/>
              <w:szCs w:val="22"/>
            </w:rPr>
          </w:rPrChange>
        </w:rPr>
        <w:pPrChange w:id="105" w:author="zhuhn" w:date="2016-10-14T10:17:00Z">
          <w:pPr>
            <w:pStyle w:val="21"/>
            <w:tabs>
              <w:tab w:val="left" w:pos="840"/>
              <w:tab w:val="right" w:leader="dot" w:pos="8296"/>
            </w:tabs>
          </w:pPr>
        </w:pPrChange>
      </w:pPr>
      <w:del w:id="106" w:author="zhuhn" w:date="2016-10-14T10:14:00Z">
        <w:r w:rsidRPr="00E34B97" w:rsidDel="00BE791A">
          <w:rPr>
            <w:rPrChange w:id="107" w:author="zhuhn" w:date="2016-10-14T10:18:00Z">
              <w:rPr>
                <w:rStyle w:val="a5"/>
                <w:noProof/>
              </w:rPr>
            </w:rPrChange>
          </w:rPr>
          <w:delText>4.3</w:delText>
        </w:r>
        <w:r w:rsidRPr="00E34B97" w:rsidDel="00BE791A">
          <w:rPr>
            <w:smallCaps/>
            <w:noProof/>
            <w:kern w:val="0"/>
            <w:sz w:val="22"/>
            <w:rPrChange w:id="108" w:author="zhuhn" w:date="2016-10-14T10:18:00Z">
              <w:rPr>
                <w:smallCaps w:val="0"/>
                <w:noProof/>
                <w:kern w:val="0"/>
                <w:sz w:val="22"/>
              </w:rPr>
            </w:rPrChange>
          </w:rPr>
          <w:tab/>
        </w:r>
        <w:r w:rsidRPr="00E34B97" w:rsidDel="00BE791A">
          <w:rPr>
            <w:rPrChange w:id="109" w:author="zhuhn" w:date="2016-10-14T10:18:00Z">
              <w:rPr>
                <w:rStyle w:val="a5"/>
                <w:noProof/>
              </w:rPr>
            </w:rPrChange>
          </w:rPr>
          <w:delText>Banner</w:delText>
        </w:r>
        <w:r w:rsidRPr="00E34B97" w:rsidDel="00BE791A">
          <w:rPr>
            <w:noProof/>
            <w:webHidden/>
            <w:rPrChange w:id="110" w:author="zhuhn" w:date="2016-10-14T10:18:00Z">
              <w:rPr>
                <w:noProof/>
                <w:webHidden/>
              </w:rPr>
            </w:rPrChange>
          </w:rPr>
          <w:tab/>
          <w:delText>5</w:delText>
        </w:r>
      </w:del>
    </w:p>
    <w:p w:rsidR="00343C97" w:rsidRPr="00E34B97" w:rsidDel="00BE791A" w:rsidRDefault="00343C97">
      <w:pPr>
        <w:pStyle w:val="10"/>
        <w:rPr>
          <w:del w:id="111" w:author="zhuhn" w:date="2016-10-14T10:14:00Z"/>
          <w:smallCaps/>
          <w:noProof/>
          <w:kern w:val="0"/>
          <w:sz w:val="22"/>
          <w:szCs w:val="22"/>
          <w:rPrChange w:id="112" w:author="zhuhn" w:date="2016-10-14T10:18:00Z">
            <w:rPr>
              <w:del w:id="113" w:author="zhuhn" w:date="2016-10-14T10:14:00Z"/>
              <w:smallCaps w:val="0"/>
              <w:noProof/>
              <w:kern w:val="0"/>
              <w:sz w:val="22"/>
              <w:szCs w:val="22"/>
            </w:rPr>
          </w:rPrChange>
        </w:rPr>
        <w:pPrChange w:id="114" w:author="zhuhn" w:date="2016-10-14T10:17:00Z">
          <w:pPr>
            <w:pStyle w:val="21"/>
            <w:tabs>
              <w:tab w:val="left" w:pos="840"/>
              <w:tab w:val="right" w:leader="dot" w:pos="8296"/>
            </w:tabs>
          </w:pPr>
        </w:pPrChange>
      </w:pPr>
      <w:del w:id="115" w:author="zhuhn" w:date="2016-10-14T10:14:00Z">
        <w:r w:rsidRPr="00E34B97" w:rsidDel="00BE791A">
          <w:rPr>
            <w:rPrChange w:id="116" w:author="zhuhn" w:date="2016-10-14T10:18:00Z">
              <w:rPr>
                <w:rStyle w:val="a5"/>
                <w:noProof/>
              </w:rPr>
            </w:rPrChange>
          </w:rPr>
          <w:delText>4.4</w:delText>
        </w:r>
        <w:r w:rsidRPr="00E34B97" w:rsidDel="00BE791A">
          <w:rPr>
            <w:smallCaps/>
            <w:noProof/>
            <w:kern w:val="0"/>
            <w:sz w:val="22"/>
            <w:rPrChange w:id="117" w:author="zhuhn" w:date="2016-10-14T10:18:00Z">
              <w:rPr>
                <w:smallCaps w:val="0"/>
                <w:noProof/>
                <w:kern w:val="0"/>
                <w:sz w:val="22"/>
              </w:rPr>
            </w:rPrChange>
          </w:rPr>
          <w:tab/>
        </w:r>
        <w:r w:rsidRPr="00E34B97" w:rsidDel="00BE791A">
          <w:rPr>
            <w:rFonts w:hint="eastAsia"/>
            <w:rPrChange w:id="118" w:author="zhuhn" w:date="2016-10-14T10:18:00Z">
              <w:rPr>
                <w:rStyle w:val="a5"/>
                <w:rFonts w:hint="eastAsia"/>
                <w:noProof/>
              </w:rPr>
            </w:rPrChange>
          </w:rPr>
          <w:delText>基地入口</w:delText>
        </w:r>
        <w:r w:rsidRPr="00E34B97" w:rsidDel="00BE791A">
          <w:rPr>
            <w:noProof/>
            <w:webHidden/>
            <w:rPrChange w:id="119" w:author="zhuhn" w:date="2016-10-14T10:18:00Z">
              <w:rPr>
                <w:noProof/>
                <w:webHidden/>
              </w:rPr>
            </w:rPrChange>
          </w:rPr>
          <w:tab/>
          <w:delText>5</w:delText>
        </w:r>
      </w:del>
    </w:p>
    <w:p w:rsidR="00343C97" w:rsidRPr="00E34B97" w:rsidDel="00BE791A" w:rsidRDefault="00343C97">
      <w:pPr>
        <w:pStyle w:val="10"/>
        <w:rPr>
          <w:del w:id="120" w:author="zhuhn" w:date="2016-10-14T10:14:00Z"/>
          <w:smallCaps/>
          <w:noProof/>
          <w:kern w:val="0"/>
          <w:sz w:val="22"/>
          <w:szCs w:val="22"/>
          <w:rPrChange w:id="121" w:author="zhuhn" w:date="2016-10-14T10:18:00Z">
            <w:rPr>
              <w:del w:id="122" w:author="zhuhn" w:date="2016-10-14T10:14:00Z"/>
              <w:smallCaps w:val="0"/>
              <w:noProof/>
              <w:kern w:val="0"/>
              <w:sz w:val="22"/>
              <w:szCs w:val="22"/>
            </w:rPr>
          </w:rPrChange>
        </w:rPr>
        <w:pPrChange w:id="123" w:author="zhuhn" w:date="2016-10-14T10:17:00Z">
          <w:pPr>
            <w:pStyle w:val="21"/>
            <w:tabs>
              <w:tab w:val="left" w:pos="840"/>
              <w:tab w:val="right" w:leader="dot" w:pos="8296"/>
            </w:tabs>
          </w:pPr>
        </w:pPrChange>
      </w:pPr>
      <w:del w:id="124" w:author="zhuhn" w:date="2016-10-14T10:14:00Z">
        <w:r w:rsidRPr="00E34B97" w:rsidDel="00BE791A">
          <w:rPr>
            <w:rPrChange w:id="125" w:author="zhuhn" w:date="2016-10-14T10:18:00Z">
              <w:rPr>
                <w:rStyle w:val="a5"/>
                <w:noProof/>
              </w:rPr>
            </w:rPrChange>
          </w:rPr>
          <w:delText>4.5</w:delText>
        </w:r>
        <w:r w:rsidRPr="00E34B97" w:rsidDel="00BE791A">
          <w:rPr>
            <w:smallCaps/>
            <w:noProof/>
            <w:kern w:val="0"/>
            <w:sz w:val="22"/>
            <w:rPrChange w:id="126" w:author="zhuhn" w:date="2016-10-14T10:18:00Z">
              <w:rPr>
                <w:smallCaps w:val="0"/>
                <w:noProof/>
                <w:kern w:val="0"/>
                <w:sz w:val="22"/>
              </w:rPr>
            </w:rPrChange>
          </w:rPr>
          <w:tab/>
        </w:r>
        <w:r w:rsidRPr="00E34B97" w:rsidDel="00BE791A">
          <w:rPr>
            <w:rFonts w:hint="eastAsia"/>
            <w:rPrChange w:id="127" w:author="zhuhn" w:date="2016-10-14T10:18:00Z">
              <w:rPr>
                <w:rStyle w:val="a5"/>
                <w:rFonts w:hint="eastAsia"/>
                <w:noProof/>
              </w:rPr>
            </w:rPrChange>
          </w:rPr>
          <w:delText>申请公益护照</w:delText>
        </w:r>
        <w:r w:rsidRPr="00E34B97" w:rsidDel="00BE791A">
          <w:rPr>
            <w:noProof/>
            <w:webHidden/>
            <w:rPrChange w:id="128" w:author="zhuhn" w:date="2016-10-14T10:18:00Z">
              <w:rPr>
                <w:noProof/>
                <w:webHidden/>
              </w:rPr>
            </w:rPrChange>
          </w:rPr>
          <w:tab/>
          <w:delText>6</w:delText>
        </w:r>
      </w:del>
    </w:p>
    <w:p w:rsidR="00343C97" w:rsidRPr="00E34B97" w:rsidDel="00BE791A" w:rsidRDefault="00343C97">
      <w:pPr>
        <w:pStyle w:val="10"/>
        <w:rPr>
          <w:del w:id="129" w:author="zhuhn" w:date="2016-10-14T10:14:00Z"/>
          <w:smallCaps/>
          <w:noProof/>
          <w:kern w:val="0"/>
          <w:sz w:val="22"/>
          <w:szCs w:val="22"/>
          <w:rPrChange w:id="130" w:author="zhuhn" w:date="2016-10-14T10:18:00Z">
            <w:rPr>
              <w:del w:id="131" w:author="zhuhn" w:date="2016-10-14T10:14:00Z"/>
              <w:smallCaps w:val="0"/>
              <w:noProof/>
              <w:kern w:val="0"/>
              <w:sz w:val="22"/>
              <w:szCs w:val="22"/>
            </w:rPr>
          </w:rPrChange>
        </w:rPr>
        <w:pPrChange w:id="132" w:author="zhuhn" w:date="2016-10-14T10:17:00Z">
          <w:pPr>
            <w:pStyle w:val="21"/>
            <w:tabs>
              <w:tab w:val="left" w:pos="840"/>
              <w:tab w:val="right" w:leader="dot" w:pos="8296"/>
            </w:tabs>
          </w:pPr>
        </w:pPrChange>
      </w:pPr>
      <w:del w:id="133" w:author="zhuhn" w:date="2016-10-14T10:14:00Z">
        <w:r w:rsidRPr="00E34B97" w:rsidDel="00BE791A">
          <w:rPr>
            <w:rPrChange w:id="134" w:author="zhuhn" w:date="2016-10-14T10:18:00Z">
              <w:rPr>
                <w:rStyle w:val="a5"/>
                <w:noProof/>
              </w:rPr>
            </w:rPrChange>
          </w:rPr>
          <w:delText>4.6</w:delText>
        </w:r>
        <w:r w:rsidRPr="00E34B97" w:rsidDel="00BE791A">
          <w:rPr>
            <w:smallCaps/>
            <w:noProof/>
            <w:kern w:val="0"/>
            <w:sz w:val="22"/>
            <w:rPrChange w:id="135" w:author="zhuhn" w:date="2016-10-14T10:18:00Z">
              <w:rPr>
                <w:smallCaps w:val="0"/>
                <w:noProof/>
                <w:kern w:val="0"/>
                <w:sz w:val="22"/>
              </w:rPr>
            </w:rPrChange>
          </w:rPr>
          <w:tab/>
        </w:r>
        <w:r w:rsidRPr="00E34B97" w:rsidDel="00BE791A">
          <w:rPr>
            <w:rFonts w:hint="eastAsia"/>
            <w:rPrChange w:id="136" w:author="zhuhn" w:date="2016-10-14T10:18:00Z">
              <w:rPr>
                <w:rStyle w:val="a5"/>
                <w:rFonts w:hint="eastAsia"/>
                <w:noProof/>
              </w:rPr>
            </w:rPrChange>
          </w:rPr>
          <w:delText>基地活动信息展示</w:delText>
        </w:r>
        <w:r w:rsidRPr="00E34B97" w:rsidDel="00BE791A">
          <w:rPr>
            <w:noProof/>
            <w:webHidden/>
            <w:rPrChange w:id="137" w:author="zhuhn" w:date="2016-10-14T10:18:00Z">
              <w:rPr>
                <w:noProof/>
                <w:webHidden/>
              </w:rPr>
            </w:rPrChange>
          </w:rPr>
          <w:tab/>
          <w:delText>6</w:delText>
        </w:r>
      </w:del>
    </w:p>
    <w:p w:rsidR="00343C97" w:rsidRPr="00E34B97" w:rsidDel="00BE791A" w:rsidRDefault="00343C97">
      <w:pPr>
        <w:pStyle w:val="10"/>
        <w:rPr>
          <w:del w:id="138" w:author="zhuhn" w:date="2016-10-14T10:14:00Z"/>
          <w:smallCaps/>
          <w:noProof/>
          <w:kern w:val="0"/>
          <w:sz w:val="22"/>
          <w:szCs w:val="22"/>
          <w:rPrChange w:id="139" w:author="zhuhn" w:date="2016-10-14T10:18:00Z">
            <w:rPr>
              <w:del w:id="140" w:author="zhuhn" w:date="2016-10-14T10:14:00Z"/>
              <w:smallCaps w:val="0"/>
              <w:noProof/>
              <w:kern w:val="0"/>
              <w:sz w:val="22"/>
              <w:szCs w:val="22"/>
            </w:rPr>
          </w:rPrChange>
        </w:rPr>
        <w:pPrChange w:id="141" w:author="zhuhn" w:date="2016-10-14T10:17:00Z">
          <w:pPr>
            <w:pStyle w:val="21"/>
            <w:tabs>
              <w:tab w:val="left" w:pos="840"/>
              <w:tab w:val="right" w:leader="dot" w:pos="8296"/>
            </w:tabs>
          </w:pPr>
        </w:pPrChange>
      </w:pPr>
      <w:del w:id="142" w:author="zhuhn" w:date="2016-10-14T10:14:00Z">
        <w:r w:rsidRPr="00E34B97" w:rsidDel="00BE791A">
          <w:rPr>
            <w:rPrChange w:id="143" w:author="zhuhn" w:date="2016-10-14T10:18:00Z">
              <w:rPr>
                <w:rStyle w:val="a5"/>
                <w:noProof/>
              </w:rPr>
            </w:rPrChange>
          </w:rPr>
          <w:delText>4.7</w:delText>
        </w:r>
        <w:r w:rsidRPr="00E34B97" w:rsidDel="00BE791A">
          <w:rPr>
            <w:smallCaps/>
            <w:noProof/>
            <w:kern w:val="0"/>
            <w:sz w:val="22"/>
            <w:rPrChange w:id="144" w:author="zhuhn" w:date="2016-10-14T10:18:00Z">
              <w:rPr>
                <w:smallCaps w:val="0"/>
                <w:noProof/>
                <w:kern w:val="0"/>
                <w:sz w:val="22"/>
              </w:rPr>
            </w:rPrChange>
          </w:rPr>
          <w:tab/>
        </w:r>
        <w:r w:rsidRPr="00E34B97" w:rsidDel="00BE791A">
          <w:rPr>
            <w:rFonts w:hint="eastAsia"/>
            <w:rPrChange w:id="145" w:author="zhuhn" w:date="2016-10-14T10:18:00Z">
              <w:rPr>
                <w:rStyle w:val="a5"/>
                <w:rFonts w:hint="eastAsia"/>
                <w:noProof/>
              </w:rPr>
            </w:rPrChange>
          </w:rPr>
          <w:delText>公益先锋</w:delText>
        </w:r>
        <w:r w:rsidRPr="00E34B97" w:rsidDel="00BE791A">
          <w:rPr>
            <w:noProof/>
            <w:webHidden/>
            <w:rPrChange w:id="146" w:author="zhuhn" w:date="2016-10-14T10:18:00Z">
              <w:rPr>
                <w:noProof/>
                <w:webHidden/>
              </w:rPr>
            </w:rPrChange>
          </w:rPr>
          <w:tab/>
          <w:delText>8</w:delText>
        </w:r>
      </w:del>
    </w:p>
    <w:p w:rsidR="00343C97" w:rsidRPr="00E34B97" w:rsidDel="00BE791A" w:rsidRDefault="00343C97">
      <w:pPr>
        <w:pStyle w:val="10"/>
        <w:rPr>
          <w:del w:id="147" w:author="zhuhn" w:date="2016-10-14T10:14:00Z"/>
          <w:smallCaps/>
          <w:noProof/>
          <w:kern w:val="0"/>
          <w:sz w:val="22"/>
          <w:szCs w:val="22"/>
          <w:rPrChange w:id="148" w:author="zhuhn" w:date="2016-10-14T10:18:00Z">
            <w:rPr>
              <w:del w:id="149" w:author="zhuhn" w:date="2016-10-14T10:14:00Z"/>
              <w:smallCaps w:val="0"/>
              <w:noProof/>
              <w:kern w:val="0"/>
              <w:sz w:val="22"/>
              <w:szCs w:val="22"/>
            </w:rPr>
          </w:rPrChange>
        </w:rPr>
        <w:pPrChange w:id="150" w:author="zhuhn" w:date="2016-10-14T10:17:00Z">
          <w:pPr>
            <w:pStyle w:val="21"/>
            <w:tabs>
              <w:tab w:val="left" w:pos="840"/>
              <w:tab w:val="right" w:leader="dot" w:pos="8296"/>
            </w:tabs>
          </w:pPr>
        </w:pPrChange>
      </w:pPr>
      <w:del w:id="151" w:author="zhuhn" w:date="2016-10-14T10:14:00Z">
        <w:r w:rsidRPr="00E34B97" w:rsidDel="00BE791A">
          <w:rPr>
            <w:rPrChange w:id="152" w:author="zhuhn" w:date="2016-10-14T10:18:00Z">
              <w:rPr>
                <w:rStyle w:val="a5"/>
                <w:noProof/>
              </w:rPr>
            </w:rPrChange>
          </w:rPr>
          <w:delText>4.8</w:delText>
        </w:r>
        <w:r w:rsidRPr="00E34B97" w:rsidDel="00BE791A">
          <w:rPr>
            <w:smallCaps/>
            <w:noProof/>
            <w:kern w:val="0"/>
            <w:sz w:val="22"/>
            <w:rPrChange w:id="153" w:author="zhuhn" w:date="2016-10-14T10:18:00Z">
              <w:rPr>
                <w:smallCaps w:val="0"/>
                <w:noProof/>
                <w:kern w:val="0"/>
                <w:sz w:val="22"/>
              </w:rPr>
            </w:rPrChange>
          </w:rPr>
          <w:tab/>
        </w:r>
        <w:r w:rsidRPr="00E34B97" w:rsidDel="00BE791A">
          <w:rPr>
            <w:rFonts w:hint="eastAsia"/>
            <w:rPrChange w:id="154" w:author="zhuhn" w:date="2016-10-14T10:18:00Z">
              <w:rPr>
                <w:rStyle w:val="a5"/>
                <w:rFonts w:hint="eastAsia"/>
                <w:noProof/>
              </w:rPr>
            </w:rPrChange>
          </w:rPr>
          <w:delText>信息展示和排行榜</w:delText>
        </w:r>
        <w:r w:rsidRPr="00E34B97" w:rsidDel="00BE791A">
          <w:rPr>
            <w:noProof/>
            <w:webHidden/>
            <w:rPrChange w:id="155" w:author="zhuhn" w:date="2016-10-14T10:18:00Z">
              <w:rPr>
                <w:noProof/>
                <w:webHidden/>
              </w:rPr>
            </w:rPrChange>
          </w:rPr>
          <w:tab/>
          <w:delText>8</w:delText>
        </w:r>
      </w:del>
    </w:p>
    <w:p w:rsidR="00343C97" w:rsidRPr="00E34B97" w:rsidDel="00BE791A" w:rsidRDefault="00343C97">
      <w:pPr>
        <w:pStyle w:val="10"/>
        <w:rPr>
          <w:del w:id="156" w:author="zhuhn" w:date="2016-10-14T10:14:00Z"/>
          <w:smallCaps/>
          <w:noProof/>
          <w:kern w:val="0"/>
          <w:sz w:val="22"/>
          <w:szCs w:val="22"/>
          <w:rPrChange w:id="157" w:author="zhuhn" w:date="2016-10-14T10:18:00Z">
            <w:rPr>
              <w:del w:id="158" w:author="zhuhn" w:date="2016-10-14T10:14:00Z"/>
              <w:smallCaps w:val="0"/>
              <w:noProof/>
              <w:kern w:val="0"/>
              <w:sz w:val="22"/>
              <w:szCs w:val="22"/>
            </w:rPr>
          </w:rPrChange>
        </w:rPr>
        <w:pPrChange w:id="159" w:author="zhuhn" w:date="2016-10-14T10:17:00Z">
          <w:pPr>
            <w:pStyle w:val="21"/>
            <w:tabs>
              <w:tab w:val="left" w:pos="840"/>
              <w:tab w:val="right" w:leader="dot" w:pos="8296"/>
            </w:tabs>
          </w:pPr>
        </w:pPrChange>
      </w:pPr>
      <w:del w:id="160" w:author="zhuhn" w:date="2016-10-14T10:14:00Z">
        <w:r w:rsidRPr="00E34B97" w:rsidDel="00BE791A">
          <w:rPr>
            <w:rPrChange w:id="161" w:author="zhuhn" w:date="2016-10-14T10:18:00Z">
              <w:rPr>
                <w:rStyle w:val="a5"/>
                <w:noProof/>
              </w:rPr>
            </w:rPrChange>
          </w:rPr>
          <w:delText>4.9</w:delText>
        </w:r>
        <w:r w:rsidRPr="00E34B97" w:rsidDel="00BE791A">
          <w:rPr>
            <w:smallCaps/>
            <w:noProof/>
            <w:kern w:val="0"/>
            <w:sz w:val="22"/>
            <w:rPrChange w:id="162" w:author="zhuhn" w:date="2016-10-14T10:18:00Z">
              <w:rPr>
                <w:smallCaps w:val="0"/>
                <w:noProof/>
                <w:kern w:val="0"/>
                <w:sz w:val="22"/>
              </w:rPr>
            </w:rPrChange>
          </w:rPr>
          <w:tab/>
        </w:r>
        <w:r w:rsidRPr="00E34B97" w:rsidDel="00BE791A">
          <w:rPr>
            <w:rFonts w:hint="eastAsia"/>
            <w:rPrChange w:id="163" w:author="zhuhn" w:date="2016-10-14T10:18:00Z">
              <w:rPr>
                <w:rStyle w:val="a5"/>
                <w:rFonts w:hint="eastAsia"/>
                <w:noProof/>
              </w:rPr>
            </w:rPrChange>
          </w:rPr>
          <w:delText>友情链接</w:delText>
        </w:r>
        <w:r w:rsidRPr="00E34B97" w:rsidDel="00BE791A">
          <w:rPr>
            <w:noProof/>
            <w:webHidden/>
            <w:rPrChange w:id="164" w:author="zhuhn" w:date="2016-10-14T10:18:00Z">
              <w:rPr>
                <w:noProof/>
                <w:webHidden/>
              </w:rPr>
            </w:rPrChange>
          </w:rPr>
          <w:tab/>
          <w:delText>9</w:delText>
        </w:r>
      </w:del>
    </w:p>
    <w:p w:rsidR="00343C97" w:rsidRPr="00E34B97" w:rsidDel="00BE791A" w:rsidRDefault="00343C97">
      <w:pPr>
        <w:pStyle w:val="10"/>
        <w:rPr>
          <w:del w:id="165" w:author="zhuhn" w:date="2016-10-14T10:14:00Z"/>
          <w:smallCaps/>
          <w:noProof/>
          <w:kern w:val="0"/>
          <w:sz w:val="22"/>
          <w:szCs w:val="22"/>
          <w:rPrChange w:id="166" w:author="zhuhn" w:date="2016-10-14T10:18:00Z">
            <w:rPr>
              <w:del w:id="167" w:author="zhuhn" w:date="2016-10-14T10:14:00Z"/>
              <w:smallCaps w:val="0"/>
              <w:noProof/>
              <w:kern w:val="0"/>
              <w:sz w:val="22"/>
              <w:szCs w:val="22"/>
            </w:rPr>
          </w:rPrChange>
        </w:rPr>
        <w:pPrChange w:id="168" w:author="zhuhn" w:date="2016-10-14T10:17:00Z">
          <w:pPr>
            <w:pStyle w:val="21"/>
            <w:tabs>
              <w:tab w:val="left" w:pos="840"/>
              <w:tab w:val="right" w:leader="dot" w:pos="8296"/>
            </w:tabs>
          </w:pPr>
        </w:pPrChange>
      </w:pPr>
      <w:del w:id="169" w:author="zhuhn" w:date="2016-10-14T10:14:00Z">
        <w:r w:rsidRPr="00E34B97" w:rsidDel="00BE791A">
          <w:rPr>
            <w:rPrChange w:id="170" w:author="zhuhn" w:date="2016-10-14T10:18:00Z">
              <w:rPr>
                <w:rStyle w:val="a5"/>
                <w:noProof/>
              </w:rPr>
            </w:rPrChange>
          </w:rPr>
          <w:delText>4.10</w:delText>
        </w:r>
        <w:r w:rsidRPr="00E34B97" w:rsidDel="00BE791A">
          <w:rPr>
            <w:smallCaps/>
            <w:noProof/>
            <w:kern w:val="0"/>
            <w:sz w:val="22"/>
            <w:rPrChange w:id="171" w:author="zhuhn" w:date="2016-10-14T10:18:00Z">
              <w:rPr>
                <w:smallCaps w:val="0"/>
                <w:noProof/>
                <w:kern w:val="0"/>
                <w:sz w:val="22"/>
              </w:rPr>
            </w:rPrChange>
          </w:rPr>
          <w:tab/>
        </w:r>
        <w:r w:rsidRPr="00E34B97" w:rsidDel="00BE791A">
          <w:rPr>
            <w:rFonts w:hint="eastAsia"/>
            <w:rPrChange w:id="172" w:author="zhuhn" w:date="2016-10-14T10:18:00Z">
              <w:rPr>
                <w:rStyle w:val="a5"/>
                <w:rFonts w:hint="eastAsia"/>
                <w:noProof/>
              </w:rPr>
            </w:rPrChange>
          </w:rPr>
          <w:delText>公益地图入口</w:delText>
        </w:r>
        <w:r w:rsidRPr="00E34B97" w:rsidDel="00BE791A">
          <w:rPr>
            <w:noProof/>
            <w:webHidden/>
            <w:rPrChange w:id="173" w:author="zhuhn" w:date="2016-10-14T10:18:00Z">
              <w:rPr>
                <w:noProof/>
                <w:webHidden/>
              </w:rPr>
            </w:rPrChange>
          </w:rPr>
          <w:tab/>
          <w:delText>9</w:delText>
        </w:r>
      </w:del>
    </w:p>
    <w:p w:rsidR="00343C97" w:rsidRPr="00E34B97" w:rsidDel="00BE791A" w:rsidRDefault="00343C97">
      <w:pPr>
        <w:pStyle w:val="10"/>
        <w:rPr>
          <w:del w:id="174" w:author="zhuhn" w:date="2016-10-14T10:14:00Z"/>
          <w:smallCaps/>
          <w:noProof/>
          <w:kern w:val="0"/>
          <w:sz w:val="22"/>
          <w:szCs w:val="22"/>
          <w:rPrChange w:id="175" w:author="zhuhn" w:date="2016-10-14T10:18:00Z">
            <w:rPr>
              <w:del w:id="176" w:author="zhuhn" w:date="2016-10-14T10:14:00Z"/>
              <w:smallCaps w:val="0"/>
              <w:noProof/>
              <w:kern w:val="0"/>
              <w:sz w:val="22"/>
              <w:szCs w:val="22"/>
            </w:rPr>
          </w:rPrChange>
        </w:rPr>
        <w:pPrChange w:id="177" w:author="zhuhn" w:date="2016-10-14T10:17:00Z">
          <w:pPr>
            <w:pStyle w:val="21"/>
            <w:tabs>
              <w:tab w:val="left" w:pos="840"/>
              <w:tab w:val="right" w:leader="dot" w:pos="8296"/>
            </w:tabs>
          </w:pPr>
        </w:pPrChange>
      </w:pPr>
      <w:del w:id="178" w:author="zhuhn" w:date="2016-10-14T10:14:00Z">
        <w:r w:rsidRPr="00E34B97" w:rsidDel="00BE791A">
          <w:rPr>
            <w:rPrChange w:id="179" w:author="zhuhn" w:date="2016-10-14T10:18:00Z">
              <w:rPr>
                <w:rStyle w:val="a5"/>
                <w:noProof/>
              </w:rPr>
            </w:rPrChange>
          </w:rPr>
          <w:delText>4.11</w:delText>
        </w:r>
        <w:r w:rsidRPr="00E34B97" w:rsidDel="00BE791A">
          <w:rPr>
            <w:smallCaps/>
            <w:noProof/>
            <w:kern w:val="0"/>
            <w:sz w:val="22"/>
            <w:rPrChange w:id="180" w:author="zhuhn" w:date="2016-10-14T10:18:00Z">
              <w:rPr>
                <w:smallCaps w:val="0"/>
                <w:noProof/>
                <w:kern w:val="0"/>
                <w:sz w:val="22"/>
              </w:rPr>
            </w:rPrChange>
          </w:rPr>
          <w:tab/>
        </w:r>
        <w:r w:rsidRPr="00E34B97" w:rsidDel="00BE791A">
          <w:rPr>
            <w:rPrChange w:id="181" w:author="zhuhn" w:date="2016-10-14T10:18:00Z">
              <w:rPr>
                <w:rStyle w:val="a5"/>
                <w:noProof/>
              </w:rPr>
            </w:rPrChange>
          </w:rPr>
          <w:delText>app</w:delText>
        </w:r>
        <w:r w:rsidRPr="00E34B97" w:rsidDel="00BE791A">
          <w:rPr>
            <w:rFonts w:hint="eastAsia"/>
            <w:rPrChange w:id="182" w:author="zhuhn" w:date="2016-10-14T10:18:00Z">
              <w:rPr>
                <w:rStyle w:val="a5"/>
                <w:rFonts w:hint="eastAsia"/>
                <w:noProof/>
              </w:rPr>
            </w:rPrChange>
          </w:rPr>
          <w:delText>、微博、微信</w:delText>
        </w:r>
        <w:r w:rsidRPr="00E34B97" w:rsidDel="00BE791A">
          <w:rPr>
            <w:noProof/>
            <w:webHidden/>
            <w:rPrChange w:id="183" w:author="zhuhn" w:date="2016-10-14T10:18:00Z">
              <w:rPr>
                <w:noProof/>
                <w:webHidden/>
              </w:rPr>
            </w:rPrChange>
          </w:rPr>
          <w:tab/>
          <w:delText>10</w:delText>
        </w:r>
      </w:del>
    </w:p>
    <w:p w:rsidR="00343C97" w:rsidRPr="00E34B97" w:rsidDel="00BE791A" w:rsidRDefault="00343C97">
      <w:pPr>
        <w:pStyle w:val="10"/>
        <w:rPr>
          <w:del w:id="184" w:author="zhuhn" w:date="2016-10-14T10:14:00Z"/>
          <w:b w:val="0"/>
          <w:noProof/>
          <w:kern w:val="0"/>
          <w:sz w:val="22"/>
          <w:szCs w:val="22"/>
          <w:rPrChange w:id="185" w:author="zhuhn" w:date="2016-10-14T10:18:00Z">
            <w:rPr>
              <w:del w:id="186" w:author="zhuhn" w:date="2016-10-14T10:14:00Z"/>
              <w:noProof/>
              <w:kern w:val="0"/>
              <w:sz w:val="22"/>
              <w:szCs w:val="22"/>
            </w:rPr>
          </w:rPrChange>
        </w:rPr>
      </w:pPr>
      <w:del w:id="187" w:author="zhuhn" w:date="2016-10-14T10:14:00Z">
        <w:r w:rsidRPr="00E34B97" w:rsidDel="00BE791A">
          <w:rPr>
            <w:rPrChange w:id="188" w:author="zhuhn" w:date="2016-10-14T10:18:00Z">
              <w:rPr>
                <w:rStyle w:val="a5"/>
                <w:noProof/>
              </w:rPr>
            </w:rPrChange>
          </w:rPr>
          <w:delText>5</w:delText>
        </w:r>
        <w:r w:rsidRPr="00E34B97" w:rsidDel="00BE791A">
          <w:rPr>
            <w:noProof/>
            <w:kern w:val="0"/>
            <w:sz w:val="22"/>
          </w:rPr>
          <w:tab/>
        </w:r>
        <w:r w:rsidRPr="00E34B97" w:rsidDel="00BE791A">
          <w:rPr>
            <w:rFonts w:hint="eastAsia"/>
            <w:rPrChange w:id="189" w:author="zhuhn" w:date="2016-10-14T10:18:00Z">
              <w:rPr>
                <w:rStyle w:val="a5"/>
                <w:rFonts w:hint="eastAsia"/>
                <w:noProof/>
              </w:rPr>
            </w:rPrChange>
          </w:rPr>
          <w:delText>二级页面内容要求</w:delText>
        </w:r>
        <w:r w:rsidRPr="00E34B97" w:rsidDel="00BE791A">
          <w:rPr>
            <w:noProof/>
            <w:webHidden/>
          </w:rPr>
          <w:tab/>
          <w:delText>10</w:delText>
        </w:r>
      </w:del>
    </w:p>
    <w:p w:rsidR="00343C97" w:rsidRPr="00E34B97" w:rsidDel="00BE791A" w:rsidRDefault="00343C97">
      <w:pPr>
        <w:pStyle w:val="10"/>
        <w:rPr>
          <w:del w:id="190" w:author="zhuhn" w:date="2016-10-14T10:14:00Z"/>
          <w:smallCaps/>
          <w:noProof/>
          <w:kern w:val="0"/>
          <w:sz w:val="22"/>
          <w:szCs w:val="22"/>
          <w:rPrChange w:id="191" w:author="zhuhn" w:date="2016-10-14T10:18:00Z">
            <w:rPr>
              <w:del w:id="192" w:author="zhuhn" w:date="2016-10-14T10:14:00Z"/>
              <w:smallCaps w:val="0"/>
              <w:noProof/>
              <w:kern w:val="0"/>
              <w:sz w:val="22"/>
              <w:szCs w:val="22"/>
            </w:rPr>
          </w:rPrChange>
        </w:rPr>
        <w:pPrChange w:id="193" w:author="zhuhn" w:date="2016-10-14T10:17:00Z">
          <w:pPr>
            <w:pStyle w:val="21"/>
            <w:tabs>
              <w:tab w:val="left" w:pos="840"/>
              <w:tab w:val="right" w:leader="dot" w:pos="8296"/>
            </w:tabs>
          </w:pPr>
        </w:pPrChange>
      </w:pPr>
      <w:del w:id="194" w:author="zhuhn" w:date="2016-10-14T10:14:00Z">
        <w:r w:rsidRPr="00E34B97" w:rsidDel="00BE791A">
          <w:rPr>
            <w:rPrChange w:id="195" w:author="zhuhn" w:date="2016-10-14T10:18:00Z">
              <w:rPr>
                <w:rStyle w:val="a5"/>
                <w:noProof/>
              </w:rPr>
            </w:rPrChange>
          </w:rPr>
          <w:delText>5.1</w:delText>
        </w:r>
        <w:r w:rsidRPr="00E34B97" w:rsidDel="00BE791A">
          <w:rPr>
            <w:smallCaps/>
            <w:noProof/>
            <w:kern w:val="0"/>
            <w:sz w:val="22"/>
            <w:rPrChange w:id="196" w:author="zhuhn" w:date="2016-10-14T10:18:00Z">
              <w:rPr>
                <w:smallCaps w:val="0"/>
                <w:noProof/>
                <w:kern w:val="0"/>
                <w:sz w:val="22"/>
              </w:rPr>
            </w:rPrChange>
          </w:rPr>
          <w:tab/>
        </w:r>
        <w:r w:rsidRPr="00E34B97" w:rsidDel="00BE791A">
          <w:rPr>
            <w:rFonts w:hint="eastAsia"/>
            <w:rPrChange w:id="197" w:author="zhuhn" w:date="2016-10-14T10:18:00Z">
              <w:rPr>
                <w:rStyle w:val="a5"/>
                <w:rFonts w:hint="eastAsia"/>
                <w:noProof/>
              </w:rPr>
            </w:rPrChange>
          </w:rPr>
          <w:delText>基地分类列表页</w:delText>
        </w:r>
        <w:r w:rsidRPr="00E34B97" w:rsidDel="00BE791A">
          <w:rPr>
            <w:noProof/>
            <w:webHidden/>
            <w:rPrChange w:id="198" w:author="zhuhn" w:date="2016-10-14T10:18:00Z">
              <w:rPr>
                <w:noProof/>
                <w:webHidden/>
              </w:rPr>
            </w:rPrChange>
          </w:rPr>
          <w:tab/>
          <w:delText>10</w:delText>
        </w:r>
      </w:del>
    </w:p>
    <w:p w:rsidR="00343C97" w:rsidRPr="00E34B97" w:rsidDel="00BE791A" w:rsidRDefault="00343C97">
      <w:pPr>
        <w:pStyle w:val="10"/>
        <w:rPr>
          <w:del w:id="199" w:author="zhuhn" w:date="2016-10-14T10:14:00Z"/>
          <w:smallCaps/>
          <w:noProof/>
          <w:kern w:val="0"/>
          <w:sz w:val="22"/>
          <w:szCs w:val="22"/>
          <w:rPrChange w:id="200" w:author="zhuhn" w:date="2016-10-14T10:18:00Z">
            <w:rPr>
              <w:del w:id="201" w:author="zhuhn" w:date="2016-10-14T10:14:00Z"/>
              <w:smallCaps w:val="0"/>
              <w:noProof/>
              <w:kern w:val="0"/>
              <w:sz w:val="22"/>
              <w:szCs w:val="22"/>
            </w:rPr>
          </w:rPrChange>
        </w:rPr>
        <w:pPrChange w:id="202" w:author="zhuhn" w:date="2016-10-14T10:17:00Z">
          <w:pPr>
            <w:pStyle w:val="21"/>
            <w:tabs>
              <w:tab w:val="left" w:pos="840"/>
              <w:tab w:val="right" w:leader="dot" w:pos="8296"/>
            </w:tabs>
          </w:pPr>
        </w:pPrChange>
      </w:pPr>
      <w:del w:id="203" w:author="zhuhn" w:date="2016-10-14T10:14:00Z">
        <w:r w:rsidRPr="00E34B97" w:rsidDel="00BE791A">
          <w:rPr>
            <w:rPrChange w:id="204" w:author="zhuhn" w:date="2016-10-14T10:18:00Z">
              <w:rPr>
                <w:rStyle w:val="a5"/>
                <w:noProof/>
              </w:rPr>
            </w:rPrChange>
          </w:rPr>
          <w:delText>5.2</w:delText>
        </w:r>
        <w:r w:rsidRPr="00E34B97" w:rsidDel="00BE791A">
          <w:rPr>
            <w:smallCaps/>
            <w:noProof/>
            <w:kern w:val="0"/>
            <w:sz w:val="22"/>
            <w:rPrChange w:id="205" w:author="zhuhn" w:date="2016-10-14T10:18:00Z">
              <w:rPr>
                <w:smallCaps w:val="0"/>
                <w:noProof/>
                <w:kern w:val="0"/>
                <w:sz w:val="22"/>
              </w:rPr>
            </w:rPrChange>
          </w:rPr>
          <w:tab/>
        </w:r>
        <w:r w:rsidRPr="00E34B97" w:rsidDel="00BE791A">
          <w:rPr>
            <w:rFonts w:hint="eastAsia"/>
            <w:rPrChange w:id="206" w:author="zhuhn" w:date="2016-10-14T10:18:00Z">
              <w:rPr>
                <w:rStyle w:val="a5"/>
                <w:rFonts w:hint="eastAsia"/>
                <w:noProof/>
              </w:rPr>
            </w:rPrChange>
          </w:rPr>
          <w:delText>活动详情页</w:delText>
        </w:r>
        <w:r w:rsidRPr="00E34B97" w:rsidDel="00BE791A">
          <w:rPr>
            <w:noProof/>
            <w:webHidden/>
            <w:rPrChange w:id="207" w:author="zhuhn" w:date="2016-10-14T10:18:00Z">
              <w:rPr>
                <w:noProof/>
                <w:webHidden/>
              </w:rPr>
            </w:rPrChange>
          </w:rPr>
          <w:tab/>
          <w:delText>11</w:delText>
        </w:r>
      </w:del>
    </w:p>
    <w:p w:rsidR="00343C97" w:rsidRPr="00E34B97" w:rsidDel="00BE791A" w:rsidRDefault="00343C97">
      <w:pPr>
        <w:pStyle w:val="10"/>
        <w:rPr>
          <w:del w:id="208" w:author="zhuhn" w:date="2016-10-14T10:14:00Z"/>
          <w:i/>
          <w:iCs/>
          <w:noProof/>
          <w:kern w:val="0"/>
          <w:sz w:val="22"/>
          <w:szCs w:val="22"/>
          <w:rPrChange w:id="209" w:author="zhuhn" w:date="2016-10-14T10:18:00Z">
            <w:rPr>
              <w:del w:id="210" w:author="zhuhn" w:date="2016-10-14T10:14:00Z"/>
              <w:i w:val="0"/>
              <w:iCs w:val="0"/>
              <w:noProof/>
              <w:kern w:val="0"/>
              <w:sz w:val="22"/>
              <w:szCs w:val="22"/>
            </w:rPr>
          </w:rPrChange>
        </w:rPr>
        <w:pPrChange w:id="211" w:author="zhuhn" w:date="2016-10-14T10:17:00Z">
          <w:pPr>
            <w:pStyle w:val="30"/>
            <w:tabs>
              <w:tab w:val="left" w:pos="1260"/>
              <w:tab w:val="right" w:leader="dot" w:pos="8296"/>
            </w:tabs>
          </w:pPr>
        </w:pPrChange>
      </w:pPr>
      <w:del w:id="212" w:author="zhuhn" w:date="2016-10-14T10:14:00Z">
        <w:r w:rsidRPr="00E34B97" w:rsidDel="00BE791A">
          <w:rPr>
            <w:rPrChange w:id="213" w:author="zhuhn" w:date="2016-10-14T10:18:00Z">
              <w:rPr>
                <w:rStyle w:val="a5"/>
                <w:noProof/>
              </w:rPr>
            </w:rPrChange>
          </w:rPr>
          <w:delText>5.2.1</w:delText>
        </w:r>
        <w:r w:rsidRPr="00E34B97" w:rsidDel="00BE791A">
          <w:rPr>
            <w:i/>
            <w:iCs/>
            <w:noProof/>
            <w:kern w:val="0"/>
            <w:sz w:val="22"/>
            <w:rPrChange w:id="214" w:author="zhuhn" w:date="2016-10-14T10:18:00Z">
              <w:rPr>
                <w:i w:val="0"/>
                <w:iCs w:val="0"/>
                <w:noProof/>
                <w:kern w:val="0"/>
                <w:sz w:val="22"/>
              </w:rPr>
            </w:rPrChange>
          </w:rPr>
          <w:tab/>
        </w:r>
        <w:r w:rsidRPr="00E34B97" w:rsidDel="00BE791A">
          <w:rPr>
            <w:rFonts w:hint="eastAsia"/>
            <w:rPrChange w:id="215" w:author="zhuhn" w:date="2016-10-14T10:18:00Z">
              <w:rPr>
                <w:rStyle w:val="a5"/>
                <w:rFonts w:hint="eastAsia"/>
                <w:noProof/>
              </w:rPr>
            </w:rPrChange>
          </w:rPr>
          <w:delText>活动详情展示</w:delText>
        </w:r>
        <w:r w:rsidRPr="00E34B97" w:rsidDel="00BE791A">
          <w:rPr>
            <w:noProof/>
            <w:webHidden/>
            <w:rPrChange w:id="216" w:author="zhuhn" w:date="2016-10-14T10:18:00Z">
              <w:rPr>
                <w:noProof/>
                <w:webHidden/>
              </w:rPr>
            </w:rPrChange>
          </w:rPr>
          <w:tab/>
          <w:delText>14</w:delText>
        </w:r>
      </w:del>
    </w:p>
    <w:p w:rsidR="00343C97" w:rsidRPr="00E34B97" w:rsidDel="00BE791A" w:rsidRDefault="00343C97">
      <w:pPr>
        <w:pStyle w:val="10"/>
        <w:rPr>
          <w:del w:id="217" w:author="zhuhn" w:date="2016-10-14T10:14:00Z"/>
          <w:i/>
          <w:iCs/>
          <w:noProof/>
          <w:kern w:val="0"/>
          <w:sz w:val="22"/>
          <w:szCs w:val="22"/>
          <w:rPrChange w:id="218" w:author="zhuhn" w:date="2016-10-14T10:18:00Z">
            <w:rPr>
              <w:del w:id="219" w:author="zhuhn" w:date="2016-10-14T10:14:00Z"/>
              <w:i w:val="0"/>
              <w:iCs w:val="0"/>
              <w:noProof/>
              <w:kern w:val="0"/>
              <w:sz w:val="22"/>
              <w:szCs w:val="22"/>
            </w:rPr>
          </w:rPrChange>
        </w:rPr>
        <w:pPrChange w:id="220" w:author="zhuhn" w:date="2016-10-14T10:17:00Z">
          <w:pPr>
            <w:pStyle w:val="30"/>
            <w:tabs>
              <w:tab w:val="left" w:pos="1260"/>
              <w:tab w:val="right" w:leader="dot" w:pos="8296"/>
            </w:tabs>
          </w:pPr>
        </w:pPrChange>
      </w:pPr>
      <w:del w:id="221" w:author="zhuhn" w:date="2016-10-14T10:14:00Z">
        <w:r w:rsidRPr="00E34B97" w:rsidDel="00BE791A">
          <w:rPr>
            <w:rPrChange w:id="222" w:author="zhuhn" w:date="2016-10-14T10:18:00Z">
              <w:rPr>
                <w:rStyle w:val="a5"/>
                <w:noProof/>
              </w:rPr>
            </w:rPrChange>
          </w:rPr>
          <w:delText>5.2.2</w:delText>
        </w:r>
        <w:r w:rsidRPr="00E34B97" w:rsidDel="00BE791A">
          <w:rPr>
            <w:i/>
            <w:iCs/>
            <w:noProof/>
            <w:kern w:val="0"/>
            <w:sz w:val="22"/>
            <w:rPrChange w:id="223" w:author="zhuhn" w:date="2016-10-14T10:18:00Z">
              <w:rPr>
                <w:i w:val="0"/>
                <w:iCs w:val="0"/>
                <w:noProof/>
                <w:kern w:val="0"/>
                <w:sz w:val="22"/>
              </w:rPr>
            </w:rPrChange>
          </w:rPr>
          <w:tab/>
        </w:r>
        <w:r w:rsidRPr="00E34B97" w:rsidDel="00BE791A">
          <w:rPr>
            <w:rFonts w:hint="eastAsia"/>
            <w:rPrChange w:id="224" w:author="zhuhn" w:date="2016-10-14T10:18:00Z">
              <w:rPr>
                <w:rStyle w:val="a5"/>
                <w:rFonts w:hint="eastAsia"/>
                <w:noProof/>
              </w:rPr>
            </w:rPrChange>
          </w:rPr>
          <w:delText>关注</w:delText>
        </w:r>
        <w:r w:rsidRPr="00E34B97" w:rsidDel="00BE791A">
          <w:rPr>
            <w:rPrChange w:id="225" w:author="zhuhn" w:date="2016-10-14T10:18:00Z">
              <w:rPr>
                <w:rStyle w:val="a5"/>
                <w:noProof/>
              </w:rPr>
            </w:rPrChange>
          </w:rPr>
          <w:delText>/</w:delText>
        </w:r>
        <w:r w:rsidRPr="00E34B97" w:rsidDel="00BE791A">
          <w:rPr>
            <w:rFonts w:hint="eastAsia"/>
            <w:rPrChange w:id="226" w:author="zhuhn" w:date="2016-10-14T10:18:00Z">
              <w:rPr>
                <w:rStyle w:val="a5"/>
                <w:rFonts w:hint="eastAsia"/>
                <w:noProof/>
              </w:rPr>
            </w:rPrChange>
          </w:rPr>
          <w:delText>分享</w:delText>
        </w:r>
        <w:r w:rsidRPr="00E34B97" w:rsidDel="00BE791A">
          <w:rPr>
            <w:noProof/>
            <w:webHidden/>
            <w:rPrChange w:id="227" w:author="zhuhn" w:date="2016-10-14T10:18:00Z">
              <w:rPr>
                <w:noProof/>
                <w:webHidden/>
              </w:rPr>
            </w:rPrChange>
          </w:rPr>
          <w:tab/>
          <w:delText>16</w:delText>
        </w:r>
      </w:del>
    </w:p>
    <w:p w:rsidR="00343C97" w:rsidRPr="00E34B97" w:rsidDel="00BE791A" w:rsidRDefault="00343C97">
      <w:pPr>
        <w:pStyle w:val="10"/>
        <w:rPr>
          <w:del w:id="228" w:author="zhuhn" w:date="2016-10-14T10:14:00Z"/>
          <w:i/>
          <w:iCs/>
          <w:noProof/>
          <w:kern w:val="0"/>
          <w:sz w:val="22"/>
          <w:szCs w:val="22"/>
          <w:rPrChange w:id="229" w:author="zhuhn" w:date="2016-10-14T10:18:00Z">
            <w:rPr>
              <w:del w:id="230" w:author="zhuhn" w:date="2016-10-14T10:14:00Z"/>
              <w:i w:val="0"/>
              <w:iCs w:val="0"/>
              <w:noProof/>
              <w:kern w:val="0"/>
              <w:sz w:val="22"/>
              <w:szCs w:val="22"/>
            </w:rPr>
          </w:rPrChange>
        </w:rPr>
        <w:pPrChange w:id="231" w:author="zhuhn" w:date="2016-10-14T10:17:00Z">
          <w:pPr>
            <w:pStyle w:val="30"/>
            <w:tabs>
              <w:tab w:val="left" w:pos="1260"/>
              <w:tab w:val="right" w:leader="dot" w:pos="8296"/>
            </w:tabs>
          </w:pPr>
        </w:pPrChange>
      </w:pPr>
      <w:del w:id="232" w:author="zhuhn" w:date="2016-10-14T10:14:00Z">
        <w:r w:rsidRPr="00E34B97" w:rsidDel="00BE791A">
          <w:rPr>
            <w:rPrChange w:id="233" w:author="zhuhn" w:date="2016-10-14T10:18:00Z">
              <w:rPr>
                <w:rStyle w:val="a5"/>
                <w:noProof/>
              </w:rPr>
            </w:rPrChange>
          </w:rPr>
          <w:delText>5.2.3</w:delText>
        </w:r>
        <w:r w:rsidRPr="00E34B97" w:rsidDel="00BE791A">
          <w:rPr>
            <w:i/>
            <w:iCs/>
            <w:noProof/>
            <w:kern w:val="0"/>
            <w:sz w:val="22"/>
            <w:rPrChange w:id="234" w:author="zhuhn" w:date="2016-10-14T10:18:00Z">
              <w:rPr>
                <w:i w:val="0"/>
                <w:iCs w:val="0"/>
                <w:noProof/>
                <w:kern w:val="0"/>
                <w:sz w:val="22"/>
              </w:rPr>
            </w:rPrChange>
          </w:rPr>
          <w:tab/>
        </w:r>
        <w:r w:rsidRPr="00E34B97" w:rsidDel="00BE791A">
          <w:rPr>
            <w:rFonts w:hint="eastAsia"/>
            <w:rPrChange w:id="235" w:author="zhuhn" w:date="2016-10-14T10:18:00Z">
              <w:rPr>
                <w:rStyle w:val="a5"/>
                <w:rFonts w:hint="eastAsia"/>
                <w:noProof/>
              </w:rPr>
            </w:rPrChange>
          </w:rPr>
          <w:delText>活动的数据展示</w:delText>
        </w:r>
        <w:r w:rsidRPr="00E34B97" w:rsidDel="00BE791A">
          <w:rPr>
            <w:noProof/>
            <w:webHidden/>
            <w:rPrChange w:id="236" w:author="zhuhn" w:date="2016-10-14T10:18:00Z">
              <w:rPr>
                <w:noProof/>
                <w:webHidden/>
              </w:rPr>
            </w:rPrChange>
          </w:rPr>
          <w:tab/>
          <w:delText>17</w:delText>
        </w:r>
      </w:del>
    </w:p>
    <w:p w:rsidR="00343C97" w:rsidRPr="00E34B97" w:rsidDel="00BE791A" w:rsidRDefault="00343C97">
      <w:pPr>
        <w:pStyle w:val="10"/>
        <w:rPr>
          <w:del w:id="237" w:author="zhuhn" w:date="2016-10-14T10:14:00Z"/>
          <w:i/>
          <w:iCs/>
          <w:noProof/>
          <w:kern w:val="0"/>
          <w:sz w:val="22"/>
          <w:szCs w:val="22"/>
          <w:rPrChange w:id="238" w:author="zhuhn" w:date="2016-10-14T10:18:00Z">
            <w:rPr>
              <w:del w:id="239" w:author="zhuhn" w:date="2016-10-14T10:14:00Z"/>
              <w:i w:val="0"/>
              <w:iCs w:val="0"/>
              <w:noProof/>
              <w:kern w:val="0"/>
              <w:sz w:val="22"/>
              <w:szCs w:val="22"/>
            </w:rPr>
          </w:rPrChange>
        </w:rPr>
        <w:pPrChange w:id="240" w:author="zhuhn" w:date="2016-10-14T10:17:00Z">
          <w:pPr>
            <w:pStyle w:val="30"/>
            <w:tabs>
              <w:tab w:val="left" w:pos="1050"/>
              <w:tab w:val="right" w:leader="dot" w:pos="8296"/>
            </w:tabs>
          </w:pPr>
        </w:pPrChange>
      </w:pPr>
      <w:del w:id="241" w:author="zhuhn" w:date="2016-10-14T10:14:00Z">
        <w:r w:rsidRPr="00E34B97" w:rsidDel="00BE791A">
          <w:rPr>
            <w:rPrChange w:id="242" w:author="zhuhn" w:date="2016-10-14T10:18:00Z">
              <w:rPr>
                <w:rStyle w:val="a5"/>
                <w:noProof/>
              </w:rPr>
            </w:rPrChange>
          </w:rPr>
          <w:delText>5.2.4</w:delText>
        </w:r>
        <w:r w:rsidRPr="00E34B97" w:rsidDel="00BE791A">
          <w:rPr>
            <w:i/>
            <w:iCs/>
            <w:noProof/>
            <w:kern w:val="0"/>
            <w:sz w:val="22"/>
            <w:rPrChange w:id="243" w:author="zhuhn" w:date="2016-10-14T10:18:00Z">
              <w:rPr>
                <w:i w:val="0"/>
                <w:iCs w:val="0"/>
                <w:noProof/>
                <w:kern w:val="0"/>
                <w:sz w:val="22"/>
              </w:rPr>
            </w:rPrChange>
          </w:rPr>
          <w:tab/>
        </w:r>
        <w:r w:rsidRPr="00E34B97" w:rsidDel="00BE791A">
          <w:rPr>
            <w:rPrChange w:id="244" w:author="zhuhn" w:date="2016-10-14T10:18:00Z">
              <w:rPr>
                <w:rStyle w:val="a5"/>
                <w:noProof/>
              </w:rPr>
            </w:rPrChange>
          </w:rPr>
          <w:delText>APP</w:delText>
        </w:r>
        <w:r w:rsidRPr="00E34B97" w:rsidDel="00BE791A">
          <w:rPr>
            <w:rFonts w:hint="eastAsia"/>
            <w:rPrChange w:id="245" w:author="zhuhn" w:date="2016-10-14T10:18:00Z">
              <w:rPr>
                <w:rStyle w:val="a5"/>
                <w:rFonts w:hint="eastAsia"/>
                <w:noProof/>
              </w:rPr>
            </w:rPrChange>
          </w:rPr>
          <w:delText>下载和广告位</w:delText>
        </w:r>
        <w:r w:rsidRPr="00E34B97" w:rsidDel="00BE791A">
          <w:rPr>
            <w:noProof/>
            <w:webHidden/>
            <w:rPrChange w:id="246" w:author="zhuhn" w:date="2016-10-14T10:18:00Z">
              <w:rPr>
                <w:noProof/>
                <w:webHidden/>
              </w:rPr>
            </w:rPrChange>
          </w:rPr>
          <w:tab/>
          <w:delText>18</w:delText>
        </w:r>
      </w:del>
    </w:p>
    <w:p w:rsidR="00343C97" w:rsidRPr="00E34B97" w:rsidDel="00BE791A" w:rsidRDefault="00343C97">
      <w:pPr>
        <w:pStyle w:val="10"/>
        <w:rPr>
          <w:del w:id="247" w:author="zhuhn" w:date="2016-10-14T10:14:00Z"/>
          <w:i/>
          <w:iCs/>
          <w:noProof/>
          <w:kern w:val="0"/>
          <w:sz w:val="22"/>
          <w:szCs w:val="22"/>
          <w:rPrChange w:id="248" w:author="zhuhn" w:date="2016-10-14T10:18:00Z">
            <w:rPr>
              <w:del w:id="249" w:author="zhuhn" w:date="2016-10-14T10:14:00Z"/>
              <w:i w:val="0"/>
              <w:iCs w:val="0"/>
              <w:noProof/>
              <w:kern w:val="0"/>
              <w:sz w:val="22"/>
              <w:szCs w:val="22"/>
            </w:rPr>
          </w:rPrChange>
        </w:rPr>
        <w:pPrChange w:id="250" w:author="zhuhn" w:date="2016-10-14T10:17:00Z">
          <w:pPr>
            <w:pStyle w:val="30"/>
            <w:tabs>
              <w:tab w:val="left" w:pos="1260"/>
              <w:tab w:val="right" w:leader="dot" w:pos="8296"/>
            </w:tabs>
          </w:pPr>
        </w:pPrChange>
      </w:pPr>
      <w:del w:id="251" w:author="zhuhn" w:date="2016-10-14T10:14:00Z">
        <w:r w:rsidRPr="00E34B97" w:rsidDel="00BE791A">
          <w:rPr>
            <w:rPrChange w:id="252" w:author="zhuhn" w:date="2016-10-14T10:18:00Z">
              <w:rPr>
                <w:rStyle w:val="a5"/>
                <w:noProof/>
              </w:rPr>
            </w:rPrChange>
          </w:rPr>
          <w:delText>5.2.5</w:delText>
        </w:r>
        <w:r w:rsidRPr="00E34B97" w:rsidDel="00BE791A">
          <w:rPr>
            <w:i/>
            <w:iCs/>
            <w:noProof/>
            <w:kern w:val="0"/>
            <w:sz w:val="22"/>
            <w:rPrChange w:id="253" w:author="zhuhn" w:date="2016-10-14T10:18:00Z">
              <w:rPr>
                <w:i w:val="0"/>
                <w:iCs w:val="0"/>
                <w:noProof/>
                <w:kern w:val="0"/>
                <w:sz w:val="22"/>
              </w:rPr>
            </w:rPrChange>
          </w:rPr>
          <w:tab/>
        </w:r>
        <w:r w:rsidRPr="00E34B97" w:rsidDel="00BE791A">
          <w:rPr>
            <w:rFonts w:hint="eastAsia"/>
            <w:rPrChange w:id="254" w:author="zhuhn" w:date="2016-10-14T10:18:00Z">
              <w:rPr>
                <w:rStyle w:val="a5"/>
                <w:rFonts w:hint="eastAsia"/>
                <w:noProof/>
              </w:rPr>
            </w:rPrChange>
          </w:rPr>
          <w:delText>活动发布</w:delText>
        </w:r>
        <w:r w:rsidRPr="00E34B97" w:rsidDel="00BE791A">
          <w:rPr>
            <w:noProof/>
            <w:webHidden/>
            <w:rPrChange w:id="255" w:author="zhuhn" w:date="2016-10-14T10:18:00Z">
              <w:rPr>
                <w:noProof/>
                <w:webHidden/>
              </w:rPr>
            </w:rPrChange>
          </w:rPr>
          <w:tab/>
          <w:delText>18</w:delText>
        </w:r>
      </w:del>
    </w:p>
    <w:p w:rsidR="00343C97" w:rsidRPr="00E34B97" w:rsidDel="00BE791A" w:rsidRDefault="00343C97">
      <w:pPr>
        <w:pStyle w:val="10"/>
        <w:rPr>
          <w:del w:id="256" w:author="zhuhn" w:date="2016-10-14T10:14:00Z"/>
          <w:smallCaps/>
          <w:noProof/>
          <w:kern w:val="0"/>
          <w:sz w:val="22"/>
          <w:szCs w:val="22"/>
          <w:rPrChange w:id="257" w:author="zhuhn" w:date="2016-10-14T10:18:00Z">
            <w:rPr>
              <w:del w:id="258" w:author="zhuhn" w:date="2016-10-14T10:14:00Z"/>
              <w:smallCaps w:val="0"/>
              <w:noProof/>
              <w:kern w:val="0"/>
              <w:sz w:val="22"/>
              <w:szCs w:val="22"/>
            </w:rPr>
          </w:rPrChange>
        </w:rPr>
        <w:pPrChange w:id="259" w:author="zhuhn" w:date="2016-10-14T10:17:00Z">
          <w:pPr>
            <w:pStyle w:val="21"/>
            <w:tabs>
              <w:tab w:val="left" w:pos="840"/>
              <w:tab w:val="right" w:leader="dot" w:pos="8296"/>
            </w:tabs>
          </w:pPr>
        </w:pPrChange>
      </w:pPr>
      <w:del w:id="260" w:author="zhuhn" w:date="2016-10-14T10:14:00Z">
        <w:r w:rsidRPr="00E34B97" w:rsidDel="00BE791A">
          <w:rPr>
            <w:rPrChange w:id="261" w:author="zhuhn" w:date="2016-10-14T10:18:00Z">
              <w:rPr>
                <w:rStyle w:val="a5"/>
                <w:noProof/>
              </w:rPr>
            </w:rPrChange>
          </w:rPr>
          <w:delText>5.3</w:delText>
        </w:r>
        <w:r w:rsidRPr="00E34B97" w:rsidDel="00BE791A">
          <w:rPr>
            <w:smallCaps/>
            <w:noProof/>
            <w:kern w:val="0"/>
            <w:sz w:val="22"/>
            <w:rPrChange w:id="262" w:author="zhuhn" w:date="2016-10-14T10:18:00Z">
              <w:rPr>
                <w:smallCaps w:val="0"/>
                <w:noProof/>
                <w:kern w:val="0"/>
                <w:sz w:val="22"/>
              </w:rPr>
            </w:rPrChange>
          </w:rPr>
          <w:tab/>
        </w:r>
        <w:r w:rsidRPr="00E34B97" w:rsidDel="00BE791A">
          <w:rPr>
            <w:rFonts w:hint="eastAsia"/>
            <w:rPrChange w:id="263" w:author="zhuhn" w:date="2016-10-14T10:18:00Z">
              <w:rPr>
                <w:rStyle w:val="a5"/>
                <w:rFonts w:hint="eastAsia"/>
                <w:noProof/>
              </w:rPr>
            </w:rPrChange>
          </w:rPr>
          <w:delText>基地详情页</w:delText>
        </w:r>
        <w:r w:rsidRPr="00E34B97" w:rsidDel="00BE791A">
          <w:rPr>
            <w:noProof/>
            <w:webHidden/>
            <w:rPrChange w:id="264" w:author="zhuhn" w:date="2016-10-14T10:18:00Z">
              <w:rPr>
                <w:noProof/>
                <w:webHidden/>
              </w:rPr>
            </w:rPrChange>
          </w:rPr>
          <w:tab/>
          <w:delText>20</w:delText>
        </w:r>
      </w:del>
    </w:p>
    <w:p w:rsidR="00343C97" w:rsidRPr="00E34B97" w:rsidDel="00BE791A" w:rsidRDefault="00343C97">
      <w:pPr>
        <w:pStyle w:val="10"/>
        <w:rPr>
          <w:del w:id="265" w:author="zhuhn" w:date="2016-10-14T10:14:00Z"/>
          <w:i/>
          <w:iCs/>
          <w:noProof/>
          <w:kern w:val="0"/>
          <w:sz w:val="22"/>
          <w:szCs w:val="22"/>
          <w:rPrChange w:id="266" w:author="zhuhn" w:date="2016-10-14T10:18:00Z">
            <w:rPr>
              <w:del w:id="267" w:author="zhuhn" w:date="2016-10-14T10:14:00Z"/>
              <w:i w:val="0"/>
              <w:iCs w:val="0"/>
              <w:noProof/>
              <w:kern w:val="0"/>
              <w:sz w:val="22"/>
              <w:szCs w:val="22"/>
            </w:rPr>
          </w:rPrChange>
        </w:rPr>
        <w:pPrChange w:id="268" w:author="zhuhn" w:date="2016-10-14T10:17:00Z">
          <w:pPr>
            <w:pStyle w:val="30"/>
            <w:tabs>
              <w:tab w:val="left" w:pos="1260"/>
              <w:tab w:val="right" w:leader="dot" w:pos="8296"/>
            </w:tabs>
          </w:pPr>
        </w:pPrChange>
      </w:pPr>
      <w:del w:id="269" w:author="zhuhn" w:date="2016-10-14T10:14:00Z">
        <w:r w:rsidRPr="00E34B97" w:rsidDel="00BE791A">
          <w:rPr>
            <w:rPrChange w:id="270" w:author="zhuhn" w:date="2016-10-14T10:18:00Z">
              <w:rPr>
                <w:rStyle w:val="a5"/>
                <w:noProof/>
              </w:rPr>
            </w:rPrChange>
          </w:rPr>
          <w:delText>5.3.1</w:delText>
        </w:r>
        <w:r w:rsidRPr="00E34B97" w:rsidDel="00BE791A">
          <w:rPr>
            <w:i/>
            <w:iCs/>
            <w:noProof/>
            <w:kern w:val="0"/>
            <w:sz w:val="22"/>
            <w:rPrChange w:id="271" w:author="zhuhn" w:date="2016-10-14T10:18:00Z">
              <w:rPr>
                <w:i w:val="0"/>
                <w:iCs w:val="0"/>
                <w:noProof/>
                <w:kern w:val="0"/>
                <w:sz w:val="22"/>
              </w:rPr>
            </w:rPrChange>
          </w:rPr>
          <w:tab/>
        </w:r>
        <w:r w:rsidRPr="00E34B97" w:rsidDel="00BE791A">
          <w:rPr>
            <w:rFonts w:hint="eastAsia"/>
            <w:rPrChange w:id="272" w:author="zhuhn" w:date="2016-10-14T10:18:00Z">
              <w:rPr>
                <w:rStyle w:val="a5"/>
                <w:rFonts w:hint="eastAsia"/>
                <w:noProof/>
              </w:rPr>
            </w:rPrChange>
          </w:rPr>
          <w:delText>基地申请</w:delText>
        </w:r>
        <w:r w:rsidRPr="00E34B97" w:rsidDel="00BE791A">
          <w:rPr>
            <w:noProof/>
            <w:webHidden/>
            <w:rPrChange w:id="273" w:author="zhuhn" w:date="2016-10-14T10:18:00Z">
              <w:rPr>
                <w:noProof/>
                <w:webHidden/>
              </w:rPr>
            </w:rPrChange>
          </w:rPr>
          <w:tab/>
          <w:delText>22</w:delText>
        </w:r>
      </w:del>
    </w:p>
    <w:p w:rsidR="00343C97" w:rsidRPr="00E34B97" w:rsidDel="00BE791A" w:rsidRDefault="00343C97">
      <w:pPr>
        <w:pStyle w:val="10"/>
        <w:rPr>
          <w:del w:id="274" w:author="zhuhn" w:date="2016-10-14T10:14:00Z"/>
          <w:smallCaps/>
          <w:noProof/>
          <w:kern w:val="0"/>
          <w:sz w:val="22"/>
          <w:szCs w:val="22"/>
          <w:rPrChange w:id="275" w:author="zhuhn" w:date="2016-10-14T10:18:00Z">
            <w:rPr>
              <w:del w:id="276" w:author="zhuhn" w:date="2016-10-14T10:14:00Z"/>
              <w:smallCaps w:val="0"/>
              <w:noProof/>
              <w:kern w:val="0"/>
              <w:sz w:val="22"/>
              <w:szCs w:val="22"/>
            </w:rPr>
          </w:rPrChange>
        </w:rPr>
        <w:pPrChange w:id="277" w:author="zhuhn" w:date="2016-10-14T10:17:00Z">
          <w:pPr>
            <w:pStyle w:val="21"/>
            <w:tabs>
              <w:tab w:val="left" w:pos="840"/>
              <w:tab w:val="right" w:leader="dot" w:pos="8296"/>
            </w:tabs>
          </w:pPr>
        </w:pPrChange>
      </w:pPr>
      <w:del w:id="278" w:author="zhuhn" w:date="2016-10-14T10:14:00Z">
        <w:r w:rsidRPr="00E34B97" w:rsidDel="00BE791A">
          <w:rPr>
            <w:rPrChange w:id="279" w:author="zhuhn" w:date="2016-10-14T10:18:00Z">
              <w:rPr>
                <w:rStyle w:val="a5"/>
                <w:noProof/>
              </w:rPr>
            </w:rPrChange>
          </w:rPr>
          <w:delText>5.4</w:delText>
        </w:r>
        <w:r w:rsidRPr="00E34B97" w:rsidDel="00BE791A">
          <w:rPr>
            <w:smallCaps/>
            <w:noProof/>
            <w:kern w:val="0"/>
            <w:sz w:val="22"/>
            <w:rPrChange w:id="280" w:author="zhuhn" w:date="2016-10-14T10:18:00Z">
              <w:rPr>
                <w:smallCaps w:val="0"/>
                <w:noProof/>
                <w:kern w:val="0"/>
                <w:sz w:val="22"/>
              </w:rPr>
            </w:rPrChange>
          </w:rPr>
          <w:tab/>
        </w:r>
        <w:r w:rsidRPr="00E34B97" w:rsidDel="00BE791A">
          <w:rPr>
            <w:rFonts w:hint="eastAsia"/>
            <w:rPrChange w:id="281" w:author="zhuhn" w:date="2016-10-14T10:18:00Z">
              <w:rPr>
                <w:rStyle w:val="a5"/>
                <w:rFonts w:hint="eastAsia"/>
                <w:noProof/>
              </w:rPr>
            </w:rPrChange>
          </w:rPr>
          <w:delText>地图页</w:delText>
        </w:r>
        <w:r w:rsidRPr="00E34B97" w:rsidDel="00BE791A">
          <w:rPr>
            <w:noProof/>
            <w:webHidden/>
            <w:rPrChange w:id="282" w:author="zhuhn" w:date="2016-10-14T10:18:00Z">
              <w:rPr>
                <w:noProof/>
                <w:webHidden/>
              </w:rPr>
            </w:rPrChange>
          </w:rPr>
          <w:tab/>
          <w:delText>24</w:delText>
        </w:r>
      </w:del>
    </w:p>
    <w:p w:rsidR="00343C97" w:rsidRPr="00E34B97" w:rsidDel="00BE791A" w:rsidRDefault="00343C97">
      <w:pPr>
        <w:pStyle w:val="10"/>
        <w:rPr>
          <w:del w:id="283" w:author="zhuhn" w:date="2016-10-14T10:14:00Z"/>
          <w:smallCaps/>
          <w:noProof/>
          <w:kern w:val="0"/>
          <w:sz w:val="22"/>
          <w:szCs w:val="22"/>
          <w:rPrChange w:id="284" w:author="zhuhn" w:date="2016-10-14T10:18:00Z">
            <w:rPr>
              <w:del w:id="285" w:author="zhuhn" w:date="2016-10-14T10:14:00Z"/>
              <w:smallCaps w:val="0"/>
              <w:noProof/>
              <w:kern w:val="0"/>
              <w:sz w:val="22"/>
              <w:szCs w:val="22"/>
            </w:rPr>
          </w:rPrChange>
        </w:rPr>
        <w:pPrChange w:id="286" w:author="zhuhn" w:date="2016-10-14T10:17:00Z">
          <w:pPr>
            <w:pStyle w:val="21"/>
            <w:tabs>
              <w:tab w:val="left" w:pos="840"/>
              <w:tab w:val="right" w:leader="dot" w:pos="8296"/>
            </w:tabs>
          </w:pPr>
        </w:pPrChange>
      </w:pPr>
      <w:del w:id="287" w:author="zhuhn" w:date="2016-10-14T10:14:00Z">
        <w:r w:rsidRPr="00E34B97" w:rsidDel="00BE791A">
          <w:rPr>
            <w:rPrChange w:id="288" w:author="zhuhn" w:date="2016-10-14T10:18:00Z">
              <w:rPr>
                <w:rStyle w:val="a5"/>
                <w:noProof/>
              </w:rPr>
            </w:rPrChange>
          </w:rPr>
          <w:delText>5.5</w:delText>
        </w:r>
        <w:r w:rsidRPr="00E34B97" w:rsidDel="00BE791A">
          <w:rPr>
            <w:smallCaps/>
            <w:noProof/>
            <w:kern w:val="0"/>
            <w:sz w:val="22"/>
            <w:rPrChange w:id="289" w:author="zhuhn" w:date="2016-10-14T10:18:00Z">
              <w:rPr>
                <w:smallCaps w:val="0"/>
                <w:noProof/>
                <w:kern w:val="0"/>
                <w:sz w:val="22"/>
              </w:rPr>
            </w:rPrChange>
          </w:rPr>
          <w:tab/>
        </w:r>
        <w:r w:rsidRPr="00E34B97" w:rsidDel="00BE791A">
          <w:rPr>
            <w:rFonts w:hint="eastAsia"/>
            <w:rPrChange w:id="290" w:author="zhuhn" w:date="2016-10-14T10:18:00Z">
              <w:rPr>
                <w:rStyle w:val="a5"/>
                <w:rFonts w:hint="eastAsia"/>
                <w:noProof/>
              </w:rPr>
            </w:rPrChange>
          </w:rPr>
          <w:delText>公益大数据详情页</w:delText>
        </w:r>
        <w:r w:rsidRPr="00E34B97" w:rsidDel="00BE791A">
          <w:rPr>
            <w:noProof/>
            <w:webHidden/>
            <w:rPrChange w:id="291" w:author="zhuhn" w:date="2016-10-14T10:18:00Z">
              <w:rPr>
                <w:noProof/>
                <w:webHidden/>
              </w:rPr>
            </w:rPrChange>
          </w:rPr>
          <w:tab/>
          <w:delText>24</w:delText>
        </w:r>
      </w:del>
    </w:p>
    <w:p w:rsidR="00343C97" w:rsidRPr="00E34B97" w:rsidDel="00BE791A" w:rsidRDefault="00343C97">
      <w:pPr>
        <w:pStyle w:val="10"/>
        <w:rPr>
          <w:del w:id="292" w:author="zhuhn" w:date="2016-10-14T10:14:00Z"/>
          <w:smallCaps/>
          <w:noProof/>
          <w:kern w:val="0"/>
          <w:sz w:val="22"/>
          <w:szCs w:val="22"/>
          <w:rPrChange w:id="293" w:author="zhuhn" w:date="2016-10-14T10:18:00Z">
            <w:rPr>
              <w:del w:id="294" w:author="zhuhn" w:date="2016-10-14T10:14:00Z"/>
              <w:smallCaps w:val="0"/>
              <w:noProof/>
              <w:kern w:val="0"/>
              <w:sz w:val="22"/>
              <w:szCs w:val="22"/>
            </w:rPr>
          </w:rPrChange>
        </w:rPr>
        <w:pPrChange w:id="295" w:author="zhuhn" w:date="2016-10-14T10:17:00Z">
          <w:pPr>
            <w:pStyle w:val="21"/>
            <w:tabs>
              <w:tab w:val="left" w:pos="840"/>
              <w:tab w:val="right" w:leader="dot" w:pos="8296"/>
            </w:tabs>
          </w:pPr>
        </w:pPrChange>
      </w:pPr>
      <w:del w:id="296" w:author="zhuhn" w:date="2016-10-14T10:14:00Z">
        <w:r w:rsidRPr="00E34B97" w:rsidDel="00BE791A">
          <w:rPr>
            <w:rPrChange w:id="297" w:author="zhuhn" w:date="2016-10-14T10:18:00Z">
              <w:rPr>
                <w:rStyle w:val="a5"/>
                <w:noProof/>
              </w:rPr>
            </w:rPrChange>
          </w:rPr>
          <w:delText>5.6</w:delText>
        </w:r>
        <w:r w:rsidRPr="00E34B97" w:rsidDel="00BE791A">
          <w:rPr>
            <w:smallCaps/>
            <w:noProof/>
            <w:kern w:val="0"/>
            <w:sz w:val="22"/>
            <w:rPrChange w:id="298" w:author="zhuhn" w:date="2016-10-14T10:18:00Z">
              <w:rPr>
                <w:smallCaps w:val="0"/>
                <w:noProof/>
                <w:kern w:val="0"/>
                <w:sz w:val="22"/>
              </w:rPr>
            </w:rPrChange>
          </w:rPr>
          <w:tab/>
        </w:r>
        <w:r w:rsidRPr="00E34B97" w:rsidDel="00BE791A">
          <w:rPr>
            <w:rFonts w:hint="eastAsia"/>
            <w:rPrChange w:id="299" w:author="zhuhn" w:date="2016-10-14T10:18:00Z">
              <w:rPr>
                <w:rStyle w:val="a5"/>
                <w:rFonts w:hint="eastAsia"/>
                <w:noProof/>
              </w:rPr>
            </w:rPrChange>
          </w:rPr>
          <w:delText>新闻内容页</w:delText>
        </w:r>
        <w:r w:rsidRPr="00E34B97" w:rsidDel="00BE791A">
          <w:rPr>
            <w:noProof/>
            <w:webHidden/>
            <w:rPrChange w:id="300" w:author="zhuhn" w:date="2016-10-14T10:18:00Z">
              <w:rPr>
                <w:noProof/>
                <w:webHidden/>
              </w:rPr>
            </w:rPrChange>
          </w:rPr>
          <w:tab/>
          <w:delText>25</w:delText>
        </w:r>
      </w:del>
    </w:p>
    <w:p w:rsidR="00E666B7" w:rsidRDefault="00AF14AC">
      <w:pPr>
        <w:pStyle w:val="10"/>
        <w:rPr>
          <w:ins w:id="301" w:author="zhuhn" w:date="2016-10-14T16:09:00Z"/>
          <w:rFonts w:cstheme="minorBidi"/>
          <w:b w:val="0"/>
          <w:bCs w:val="0"/>
          <w:caps w:val="0"/>
          <w:noProof/>
          <w:kern w:val="0"/>
          <w:sz w:val="22"/>
          <w:szCs w:val="22"/>
        </w:rPr>
      </w:pPr>
      <w:del w:id="302" w:author="zhuhn" w:date="2016-10-14T10:16:00Z">
        <w:r w:rsidRPr="00E34B97" w:rsidDel="00BE791A">
          <w:rPr>
            <w:b w:val="0"/>
            <w:kern w:val="44"/>
            <w:sz w:val="44"/>
            <w:szCs w:val="44"/>
            <w:rPrChange w:id="303" w:author="zhuhn" w:date="2016-10-14T10:18:00Z">
              <w:rPr>
                <w:kern w:val="44"/>
                <w:sz w:val="44"/>
                <w:szCs w:val="44"/>
              </w:rPr>
            </w:rPrChange>
          </w:rPr>
          <w:fldChar w:fldCharType="end"/>
        </w:r>
      </w:del>
      <w:ins w:id="304" w:author="zhuhn" w:date="2016-10-14T10:16:00Z">
        <w:r w:rsidR="00BE791A" w:rsidRPr="00E34B97">
          <w:rPr>
            <w:b w:val="0"/>
            <w:rPrChange w:id="305" w:author="zhuhn" w:date="2016-10-14T10:18:00Z">
              <w:rPr>
                <w:rFonts w:cstheme="minorBidi"/>
                <w:sz w:val="21"/>
                <w:szCs w:val="22"/>
              </w:rPr>
            </w:rPrChange>
          </w:rPr>
          <w:fldChar w:fldCharType="begin"/>
        </w:r>
        <w:r w:rsidR="00BE791A" w:rsidRPr="00E34B97">
          <w:rPr>
            <w:b w:val="0"/>
            <w:rPrChange w:id="306" w:author="zhuhn" w:date="2016-10-14T10:18:00Z">
              <w:rPr/>
            </w:rPrChange>
          </w:rPr>
          <w:instrText xml:space="preserve"> TOC \o "1-3" \h \z \u </w:instrText>
        </w:r>
      </w:ins>
      <w:r w:rsidR="00BE791A" w:rsidRPr="00E34B97">
        <w:rPr>
          <w:b w:val="0"/>
          <w:rPrChange w:id="307" w:author="zhuhn" w:date="2016-10-14T10:18:00Z">
            <w:rPr>
              <w:rFonts w:cstheme="minorBidi"/>
              <w:sz w:val="21"/>
              <w:szCs w:val="22"/>
            </w:rPr>
          </w:rPrChange>
        </w:rPr>
        <w:fldChar w:fldCharType="separate"/>
      </w:r>
      <w:ins w:id="308" w:author="zhuhn" w:date="2016-10-14T16:09:00Z">
        <w:r w:rsidR="00E666B7" w:rsidRPr="00204B2D">
          <w:rPr>
            <w:rStyle w:val="a5"/>
            <w:noProof/>
          </w:rPr>
          <w:fldChar w:fldCharType="begin"/>
        </w:r>
        <w:r w:rsidR="00E666B7" w:rsidRPr="00204B2D">
          <w:rPr>
            <w:rStyle w:val="a5"/>
            <w:noProof/>
          </w:rPr>
          <w:instrText xml:space="preserve"> </w:instrText>
        </w:r>
        <w:r w:rsidR="00E666B7">
          <w:rPr>
            <w:noProof/>
          </w:rPr>
          <w:instrText>HYPERLINK \l "_Toc464224689"</w:instrText>
        </w:r>
        <w:r w:rsidR="00E666B7" w:rsidRPr="00204B2D">
          <w:rPr>
            <w:rStyle w:val="a5"/>
            <w:noProof/>
          </w:rPr>
          <w:instrText xml:space="preserve"> </w:instrText>
        </w:r>
        <w:r w:rsidR="00E666B7" w:rsidRPr="00204B2D">
          <w:rPr>
            <w:rStyle w:val="a5"/>
            <w:noProof/>
          </w:rPr>
          <w:fldChar w:fldCharType="separate"/>
        </w:r>
        <w:r w:rsidR="00E666B7" w:rsidRPr="00204B2D">
          <w:rPr>
            <w:rStyle w:val="a5"/>
            <w:noProof/>
          </w:rPr>
          <w:t>1</w:t>
        </w:r>
        <w:r w:rsidR="00E666B7">
          <w:rPr>
            <w:rFonts w:cstheme="minorBidi"/>
            <w:b w:val="0"/>
            <w:bCs w:val="0"/>
            <w:caps w:val="0"/>
            <w:noProof/>
            <w:kern w:val="0"/>
            <w:sz w:val="22"/>
            <w:szCs w:val="22"/>
          </w:rPr>
          <w:tab/>
        </w:r>
        <w:r w:rsidR="00E666B7" w:rsidRPr="00204B2D">
          <w:rPr>
            <w:rStyle w:val="a5"/>
            <w:rFonts w:hint="eastAsia"/>
            <w:noProof/>
          </w:rPr>
          <w:t>文档介绍</w:t>
        </w:r>
        <w:r w:rsidR="00E666B7">
          <w:rPr>
            <w:noProof/>
            <w:webHidden/>
          </w:rPr>
          <w:tab/>
        </w:r>
        <w:r w:rsidR="00E666B7">
          <w:rPr>
            <w:noProof/>
            <w:webHidden/>
          </w:rPr>
          <w:fldChar w:fldCharType="begin"/>
        </w:r>
        <w:r w:rsidR="00E666B7">
          <w:rPr>
            <w:noProof/>
            <w:webHidden/>
          </w:rPr>
          <w:instrText xml:space="preserve"> PAGEREF _Toc464224689 \h </w:instrText>
        </w:r>
      </w:ins>
      <w:r w:rsidR="00E666B7">
        <w:rPr>
          <w:noProof/>
          <w:webHidden/>
        </w:rPr>
      </w:r>
      <w:r w:rsidR="00E666B7">
        <w:rPr>
          <w:noProof/>
          <w:webHidden/>
        </w:rPr>
        <w:fldChar w:fldCharType="separate"/>
      </w:r>
      <w:ins w:id="309" w:author="zhuhn" w:date="2016-10-14T16:09:00Z">
        <w:r w:rsidR="00E666B7">
          <w:rPr>
            <w:noProof/>
            <w:webHidden/>
          </w:rPr>
          <w:t>4</w:t>
        </w:r>
        <w:r w:rsidR="00E666B7">
          <w:rPr>
            <w:noProof/>
            <w:webHidden/>
          </w:rPr>
          <w:fldChar w:fldCharType="end"/>
        </w:r>
        <w:r w:rsidR="00E666B7" w:rsidRPr="00204B2D">
          <w:rPr>
            <w:rStyle w:val="a5"/>
            <w:noProof/>
          </w:rPr>
          <w:fldChar w:fldCharType="end"/>
        </w:r>
      </w:ins>
    </w:p>
    <w:p w:rsidR="00E666B7" w:rsidRDefault="00E666B7">
      <w:pPr>
        <w:pStyle w:val="21"/>
        <w:tabs>
          <w:tab w:val="left" w:pos="840"/>
          <w:tab w:val="right" w:leader="dot" w:pos="8296"/>
        </w:tabs>
        <w:rPr>
          <w:ins w:id="310" w:author="zhuhn" w:date="2016-10-14T16:09:00Z"/>
          <w:rFonts w:cstheme="minorBidi"/>
          <w:smallCaps w:val="0"/>
          <w:noProof/>
          <w:kern w:val="0"/>
          <w:sz w:val="22"/>
          <w:szCs w:val="22"/>
        </w:rPr>
      </w:pPr>
      <w:ins w:id="311" w:author="zhuhn" w:date="2016-10-14T16:09:00Z">
        <w:r w:rsidRPr="00204B2D">
          <w:rPr>
            <w:rStyle w:val="a5"/>
            <w:noProof/>
          </w:rPr>
          <w:fldChar w:fldCharType="begin"/>
        </w:r>
        <w:r w:rsidRPr="00204B2D">
          <w:rPr>
            <w:rStyle w:val="a5"/>
            <w:noProof/>
          </w:rPr>
          <w:instrText xml:space="preserve"> </w:instrText>
        </w:r>
        <w:r>
          <w:rPr>
            <w:noProof/>
          </w:rPr>
          <w:instrText>HYPERLINK \l "_Toc464224690"</w:instrText>
        </w:r>
        <w:r w:rsidRPr="00204B2D">
          <w:rPr>
            <w:rStyle w:val="a5"/>
            <w:noProof/>
          </w:rPr>
          <w:instrText xml:space="preserve"> </w:instrText>
        </w:r>
        <w:r w:rsidRPr="00204B2D">
          <w:rPr>
            <w:rStyle w:val="a5"/>
            <w:noProof/>
          </w:rPr>
          <w:fldChar w:fldCharType="separate"/>
        </w:r>
        <w:r w:rsidRPr="00204B2D">
          <w:rPr>
            <w:rStyle w:val="a5"/>
            <w:noProof/>
          </w:rPr>
          <w:t>1.1</w:t>
        </w:r>
        <w:r>
          <w:rPr>
            <w:rFonts w:cstheme="minorBidi"/>
            <w:smallCaps w:val="0"/>
            <w:noProof/>
            <w:kern w:val="0"/>
            <w:sz w:val="22"/>
            <w:szCs w:val="22"/>
          </w:rPr>
          <w:tab/>
        </w:r>
        <w:r w:rsidRPr="00204B2D">
          <w:rPr>
            <w:rStyle w:val="a5"/>
            <w:rFonts w:hint="eastAsia"/>
            <w:noProof/>
          </w:rPr>
          <w:t>文档目的</w:t>
        </w:r>
        <w:r>
          <w:rPr>
            <w:noProof/>
            <w:webHidden/>
          </w:rPr>
          <w:tab/>
        </w:r>
        <w:r>
          <w:rPr>
            <w:noProof/>
            <w:webHidden/>
          </w:rPr>
          <w:fldChar w:fldCharType="begin"/>
        </w:r>
        <w:r>
          <w:rPr>
            <w:noProof/>
            <w:webHidden/>
          </w:rPr>
          <w:instrText xml:space="preserve"> PAGEREF _Toc464224690 \h </w:instrText>
        </w:r>
      </w:ins>
      <w:r>
        <w:rPr>
          <w:noProof/>
          <w:webHidden/>
        </w:rPr>
      </w:r>
      <w:r>
        <w:rPr>
          <w:noProof/>
          <w:webHidden/>
        </w:rPr>
        <w:fldChar w:fldCharType="separate"/>
      </w:r>
      <w:ins w:id="312" w:author="zhuhn" w:date="2016-10-14T16:09:00Z">
        <w:r>
          <w:rPr>
            <w:noProof/>
            <w:webHidden/>
          </w:rPr>
          <w:t>4</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13" w:author="zhuhn" w:date="2016-10-14T16:09:00Z"/>
          <w:rFonts w:cstheme="minorBidi"/>
          <w:smallCaps w:val="0"/>
          <w:noProof/>
          <w:kern w:val="0"/>
          <w:sz w:val="22"/>
          <w:szCs w:val="22"/>
        </w:rPr>
      </w:pPr>
      <w:ins w:id="314" w:author="zhuhn" w:date="2016-10-14T16:09:00Z">
        <w:r w:rsidRPr="00204B2D">
          <w:rPr>
            <w:rStyle w:val="a5"/>
            <w:noProof/>
          </w:rPr>
          <w:fldChar w:fldCharType="begin"/>
        </w:r>
        <w:r w:rsidRPr="00204B2D">
          <w:rPr>
            <w:rStyle w:val="a5"/>
            <w:noProof/>
          </w:rPr>
          <w:instrText xml:space="preserve"> </w:instrText>
        </w:r>
        <w:r>
          <w:rPr>
            <w:noProof/>
          </w:rPr>
          <w:instrText>HYPERLINK \l "_Toc464224691"</w:instrText>
        </w:r>
        <w:r w:rsidRPr="00204B2D">
          <w:rPr>
            <w:rStyle w:val="a5"/>
            <w:noProof/>
          </w:rPr>
          <w:instrText xml:space="preserve"> </w:instrText>
        </w:r>
        <w:r w:rsidRPr="00204B2D">
          <w:rPr>
            <w:rStyle w:val="a5"/>
            <w:noProof/>
          </w:rPr>
          <w:fldChar w:fldCharType="separate"/>
        </w:r>
        <w:r w:rsidRPr="00204B2D">
          <w:rPr>
            <w:rStyle w:val="a5"/>
            <w:noProof/>
          </w:rPr>
          <w:t>1.2</w:t>
        </w:r>
        <w:r>
          <w:rPr>
            <w:rFonts w:cstheme="minorBidi"/>
            <w:smallCaps w:val="0"/>
            <w:noProof/>
            <w:kern w:val="0"/>
            <w:sz w:val="22"/>
            <w:szCs w:val="22"/>
          </w:rPr>
          <w:tab/>
        </w:r>
        <w:r w:rsidRPr="00204B2D">
          <w:rPr>
            <w:rStyle w:val="a5"/>
            <w:rFonts w:hint="eastAsia"/>
            <w:noProof/>
          </w:rPr>
          <w:t>文档范围</w:t>
        </w:r>
        <w:r>
          <w:rPr>
            <w:noProof/>
            <w:webHidden/>
          </w:rPr>
          <w:tab/>
        </w:r>
        <w:r>
          <w:rPr>
            <w:noProof/>
            <w:webHidden/>
          </w:rPr>
          <w:fldChar w:fldCharType="begin"/>
        </w:r>
        <w:r>
          <w:rPr>
            <w:noProof/>
            <w:webHidden/>
          </w:rPr>
          <w:instrText xml:space="preserve"> PAGEREF _Toc464224691 \h </w:instrText>
        </w:r>
      </w:ins>
      <w:r>
        <w:rPr>
          <w:noProof/>
          <w:webHidden/>
        </w:rPr>
      </w:r>
      <w:r>
        <w:rPr>
          <w:noProof/>
          <w:webHidden/>
        </w:rPr>
        <w:fldChar w:fldCharType="separate"/>
      </w:r>
      <w:ins w:id="315" w:author="zhuhn" w:date="2016-10-14T16:09:00Z">
        <w:r>
          <w:rPr>
            <w:noProof/>
            <w:webHidden/>
          </w:rPr>
          <w:t>4</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16" w:author="zhuhn" w:date="2016-10-14T16:09:00Z"/>
          <w:rFonts w:cstheme="minorBidi"/>
          <w:smallCaps w:val="0"/>
          <w:noProof/>
          <w:kern w:val="0"/>
          <w:sz w:val="22"/>
          <w:szCs w:val="22"/>
        </w:rPr>
      </w:pPr>
      <w:ins w:id="317" w:author="zhuhn" w:date="2016-10-14T16:09:00Z">
        <w:r w:rsidRPr="00204B2D">
          <w:rPr>
            <w:rStyle w:val="a5"/>
            <w:noProof/>
          </w:rPr>
          <w:fldChar w:fldCharType="begin"/>
        </w:r>
        <w:r w:rsidRPr="00204B2D">
          <w:rPr>
            <w:rStyle w:val="a5"/>
            <w:noProof/>
          </w:rPr>
          <w:instrText xml:space="preserve"> </w:instrText>
        </w:r>
        <w:r>
          <w:rPr>
            <w:noProof/>
          </w:rPr>
          <w:instrText>HYPERLINK \l "_Toc464224692"</w:instrText>
        </w:r>
        <w:r w:rsidRPr="00204B2D">
          <w:rPr>
            <w:rStyle w:val="a5"/>
            <w:noProof/>
          </w:rPr>
          <w:instrText xml:space="preserve"> </w:instrText>
        </w:r>
        <w:r w:rsidRPr="00204B2D">
          <w:rPr>
            <w:rStyle w:val="a5"/>
            <w:noProof/>
          </w:rPr>
          <w:fldChar w:fldCharType="separate"/>
        </w:r>
        <w:r w:rsidRPr="00204B2D">
          <w:rPr>
            <w:rStyle w:val="a5"/>
            <w:noProof/>
          </w:rPr>
          <w:t>1.3</w:t>
        </w:r>
        <w:r>
          <w:rPr>
            <w:rFonts w:cstheme="minorBidi"/>
            <w:smallCaps w:val="0"/>
            <w:noProof/>
            <w:kern w:val="0"/>
            <w:sz w:val="22"/>
            <w:szCs w:val="22"/>
          </w:rPr>
          <w:tab/>
        </w:r>
        <w:r w:rsidRPr="00204B2D">
          <w:rPr>
            <w:rStyle w:val="a5"/>
            <w:rFonts w:hint="eastAsia"/>
            <w:noProof/>
          </w:rPr>
          <w:t>项目背景</w:t>
        </w:r>
        <w:r>
          <w:rPr>
            <w:noProof/>
            <w:webHidden/>
          </w:rPr>
          <w:tab/>
        </w:r>
        <w:r>
          <w:rPr>
            <w:noProof/>
            <w:webHidden/>
          </w:rPr>
          <w:fldChar w:fldCharType="begin"/>
        </w:r>
        <w:r>
          <w:rPr>
            <w:noProof/>
            <w:webHidden/>
          </w:rPr>
          <w:instrText xml:space="preserve"> PAGEREF _Toc464224692 \h </w:instrText>
        </w:r>
      </w:ins>
      <w:r>
        <w:rPr>
          <w:noProof/>
          <w:webHidden/>
        </w:rPr>
      </w:r>
      <w:r>
        <w:rPr>
          <w:noProof/>
          <w:webHidden/>
        </w:rPr>
        <w:fldChar w:fldCharType="separate"/>
      </w:r>
      <w:ins w:id="318" w:author="zhuhn" w:date="2016-10-14T16:09:00Z">
        <w:r>
          <w:rPr>
            <w:noProof/>
            <w:webHidden/>
          </w:rPr>
          <w:t>4</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19" w:author="zhuhn" w:date="2016-10-14T16:09:00Z"/>
          <w:rFonts w:cstheme="minorBidi"/>
          <w:smallCaps w:val="0"/>
          <w:noProof/>
          <w:kern w:val="0"/>
          <w:sz w:val="22"/>
          <w:szCs w:val="22"/>
        </w:rPr>
      </w:pPr>
      <w:ins w:id="320" w:author="zhuhn" w:date="2016-10-14T16:09:00Z">
        <w:r w:rsidRPr="00204B2D">
          <w:rPr>
            <w:rStyle w:val="a5"/>
            <w:noProof/>
          </w:rPr>
          <w:fldChar w:fldCharType="begin"/>
        </w:r>
        <w:r w:rsidRPr="00204B2D">
          <w:rPr>
            <w:rStyle w:val="a5"/>
            <w:noProof/>
          </w:rPr>
          <w:instrText xml:space="preserve"> </w:instrText>
        </w:r>
        <w:r>
          <w:rPr>
            <w:noProof/>
          </w:rPr>
          <w:instrText>HYPERLINK \l "_Toc464224693"</w:instrText>
        </w:r>
        <w:r w:rsidRPr="00204B2D">
          <w:rPr>
            <w:rStyle w:val="a5"/>
            <w:noProof/>
          </w:rPr>
          <w:instrText xml:space="preserve"> </w:instrText>
        </w:r>
        <w:r w:rsidRPr="00204B2D">
          <w:rPr>
            <w:rStyle w:val="a5"/>
            <w:noProof/>
          </w:rPr>
          <w:fldChar w:fldCharType="separate"/>
        </w:r>
        <w:r w:rsidRPr="00204B2D">
          <w:rPr>
            <w:rStyle w:val="a5"/>
            <w:noProof/>
          </w:rPr>
          <w:t>1.4</w:t>
        </w:r>
        <w:r>
          <w:rPr>
            <w:rFonts w:cstheme="minorBidi"/>
            <w:smallCaps w:val="0"/>
            <w:noProof/>
            <w:kern w:val="0"/>
            <w:sz w:val="22"/>
            <w:szCs w:val="22"/>
          </w:rPr>
          <w:tab/>
        </w:r>
        <w:r w:rsidRPr="00204B2D">
          <w:rPr>
            <w:rStyle w:val="a5"/>
            <w:rFonts w:hint="eastAsia"/>
            <w:noProof/>
          </w:rPr>
          <w:t>读者对象</w:t>
        </w:r>
        <w:r>
          <w:rPr>
            <w:noProof/>
            <w:webHidden/>
          </w:rPr>
          <w:tab/>
        </w:r>
        <w:r>
          <w:rPr>
            <w:noProof/>
            <w:webHidden/>
          </w:rPr>
          <w:fldChar w:fldCharType="begin"/>
        </w:r>
        <w:r>
          <w:rPr>
            <w:noProof/>
            <w:webHidden/>
          </w:rPr>
          <w:instrText xml:space="preserve"> PAGEREF _Toc464224693 \h </w:instrText>
        </w:r>
      </w:ins>
      <w:r>
        <w:rPr>
          <w:noProof/>
          <w:webHidden/>
        </w:rPr>
      </w:r>
      <w:r>
        <w:rPr>
          <w:noProof/>
          <w:webHidden/>
        </w:rPr>
        <w:fldChar w:fldCharType="separate"/>
      </w:r>
      <w:ins w:id="321" w:author="zhuhn" w:date="2016-10-14T16:09:00Z">
        <w:r>
          <w:rPr>
            <w:noProof/>
            <w:webHidden/>
          </w:rPr>
          <w:t>4</w:t>
        </w:r>
        <w:r>
          <w:rPr>
            <w:noProof/>
            <w:webHidden/>
          </w:rPr>
          <w:fldChar w:fldCharType="end"/>
        </w:r>
        <w:r w:rsidRPr="00204B2D">
          <w:rPr>
            <w:rStyle w:val="a5"/>
            <w:noProof/>
          </w:rPr>
          <w:fldChar w:fldCharType="end"/>
        </w:r>
      </w:ins>
    </w:p>
    <w:p w:rsidR="00E666B7" w:rsidRDefault="00E666B7">
      <w:pPr>
        <w:pStyle w:val="10"/>
        <w:rPr>
          <w:ins w:id="322" w:author="zhuhn" w:date="2016-10-14T16:09:00Z"/>
          <w:rFonts w:cstheme="minorBidi"/>
          <w:b w:val="0"/>
          <w:bCs w:val="0"/>
          <w:caps w:val="0"/>
          <w:noProof/>
          <w:kern w:val="0"/>
          <w:sz w:val="22"/>
          <w:szCs w:val="22"/>
        </w:rPr>
      </w:pPr>
      <w:ins w:id="323" w:author="zhuhn" w:date="2016-10-14T16:09:00Z">
        <w:r w:rsidRPr="00204B2D">
          <w:rPr>
            <w:rStyle w:val="a5"/>
            <w:noProof/>
          </w:rPr>
          <w:fldChar w:fldCharType="begin"/>
        </w:r>
        <w:r w:rsidRPr="00204B2D">
          <w:rPr>
            <w:rStyle w:val="a5"/>
            <w:noProof/>
          </w:rPr>
          <w:instrText xml:space="preserve"> </w:instrText>
        </w:r>
        <w:r>
          <w:rPr>
            <w:noProof/>
          </w:rPr>
          <w:instrText>HYPERLINK \l "_Toc464224694"</w:instrText>
        </w:r>
        <w:r w:rsidRPr="00204B2D">
          <w:rPr>
            <w:rStyle w:val="a5"/>
            <w:noProof/>
          </w:rPr>
          <w:instrText xml:space="preserve"> </w:instrText>
        </w:r>
        <w:r w:rsidRPr="00204B2D">
          <w:rPr>
            <w:rStyle w:val="a5"/>
            <w:noProof/>
          </w:rPr>
          <w:fldChar w:fldCharType="separate"/>
        </w:r>
        <w:r w:rsidRPr="00204B2D">
          <w:rPr>
            <w:rStyle w:val="a5"/>
            <w:noProof/>
          </w:rPr>
          <w:t>2</w:t>
        </w:r>
        <w:r>
          <w:rPr>
            <w:rFonts w:cstheme="minorBidi"/>
            <w:b w:val="0"/>
            <w:bCs w:val="0"/>
            <w:caps w:val="0"/>
            <w:noProof/>
            <w:kern w:val="0"/>
            <w:sz w:val="22"/>
            <w:szCs w:val="22"/>
          </w:rPr>
          <w:tab/>
        </w:r>
        <w:r w:rsidRPr="00204B2D">
          <w:rPr>
            <w:rStyle w:val="a5"/>
            <w:rFonts w:hint="eastAsia"/>
            <w:noProof/>
          </w:rPr>
          <w:t>术语缩略语</w:t>
        </w:r>
        <w:r>
          <w:rPr>
            <w:noProof/>
            <w:webHidden/>
          </w:rPr>
          <w:tab/>
        </w:r>
        <w:r>
          <w:rPr>
            <w:noProof/>
            <w:webHidden/>
          </w:rPr>
          <w:fldChar w:fldCharType="begin"/>
        </w:r>
        <w:r>
          <w:rPr>
            <w:noProof/>
            <w:webHidden/>
          </w:rPr>
          <w:instrText xml:space="preserve"> PAGEREF _Toc464224694 \h </w:instrText>
        </w:r>
      </w:ins>
      <w:r>
        <w:rPr>
          <w:noProof/>
          <w:webHidden/>
        </w:rPr>
      </w:r>
      <w:r>
        <w:rPr>
          <w:noProof/>
          <w:webHidden/>
        </w:rPr>
        <w:fldChar w:fldCharType="separate"/>
      </w:r>
      <w:ins w:id="324" w:author="zhuhn" w:date="2016-10-14T16:09:00Z">
        <w:r>
          <w:rPr>
            <w:noProof/>
            <w:webHidden/>
          </w:rPr>
          <w:t>5</w:t>
        </w:r>
        <w:r>
          <w:rPr>
            <w:noProof/>
            <w:webHidden/>
          </w:rPr>
          <w:fldChar w:fldCharType="end"/>
        </w:r>
        <w:r w:rsidRPr="00204B2D">
          <w:rPr>
            <w:rStyle w:val="a5"/>
            <w:noProof/>
          </w:rPr>
          <w:fldChar w:fldCharType="end"/>
        </w:r>
      </w:ins>
    </w:p>
    <w:p w:rsidR="00E666B7" w:rsidRDefault="00E666B7">
      <w:pPr>
        <w:pStyle w:val="10"/>
        <w:rPr>
          <w:ins w:id="325" w:author="zhuhn" w:date="2016-10-14T16:09:00Z"/>
          <w:rFonts w:cstheme="minorBidi"/>
          <w:b w:val="0"/>
          <w:bCs w:val="0"/>
          <w:caps w:val="0"/>
          <w:noProof/>
          <w:kern w:val="0"/>
          <w:sz w:val="22"/>
          <w:szCs w:val="22"/>
        </w:rPr>
      </w:pPr>
      <w:ins w:id="326" w:author="zhuhn" w:date="2016-10-14T16:09:00Z">
        <w:r w:rsidRPr="00204B2D">
          <w:rPr>
            <w:rStyle w:val="a5"/>
            <w:noProof/>
          </w:rPr>
          <w:fldChar w:fldCharType="begin"/>
        </w:r>
        <w:r w:rsidRPr="00204B2D">
          <w:rPr>
            <w:rStyle w:val="a5"/>
            <w:noProof/>
          </w:rPr>
          <w:instrText xml:space="preserve"> </w:instrText>
        </w:r>
        <w:r>
          <w:rPr>
            <w:noProof/>
          </w:rPr>
          <w:instrText>HYPERLINK \l "_Toc464224695"</w:instrText>
        </w:r>
        <w:r w:rsidRPr="00204B2D">
          <w:rPr>
            <w:rStyle w:val="a5"/>
            <w:noProof/>
          </w:rPr>
          <w:instrText xml:space="preserve"> </w:instrText>
        </w:r>
        <w:r w:rsidRPr="00204B2D">
          <w:rPr>
            <w:rStyle w:val="a5"/>
            <w:noProof/>
          </w:rPr>
          <w:fldChar w:fldCharType="separate"/>
        </w:r>
        <w:r w:rsidRPr="00204B2D">
          <w:rPr>
            <w:rStyle w:val="a5"/>
            <w:noProof/>
          </w:rPr>
          <w:t>3</w:t>
        </w:r>
        <w:r>
          <w:rPr>
            <w:rFonts w:cstheme="minorBidi"/>
            <w:b w:val="0"/>
            <w:bCs w:val="0"/>
            <w:caps w:val="0"/>
            <w:noProof/>
            <w:kern w:val="0"/>
            <w:sz w:val="22"/>
            <w:szCs w:val="22"/>
          </w:rPr>
          <w:tab/>
        </w:r>
        <w:r w:rsidRPr="00204B2D">
          <w:rPr>
            <w:rStyle w:val="a5"/>
            <w:rFonts w:hint="eastAsia"/>
            <w:noProof/>
          </w:rPr>
          <w:t>引用文件</w:t>
        </w:r>
        <w:r>
          <w:rPr>
            <w:noProof/>
            <w:webHidden/>
          </w:rPr>
          <w:tab/>
        </w:r>
        <w:r>
          <w:rPr>
            <w:noProof/>
            <w:webHidden/>
          </w:rPr>
          <w:fldChar w:fldCharType="begin"/>
        </w:r>
        <w:r>
          <w:rPr>
            <w:noProof/>
            <w:webHidden/>
          </w:rPr>
          <w:instrText xml:space="preserve"> PAGEREF _Toc464224695 \h </w:instrText>
        </w:r>
      </w:ins>
      <w:r>
        <w:rPr>
          <w:noProof/>
          <w:webHidden/>
        </w:rPr>
      </w:r>
      <w:r>
        <w:rPr>
          <w:noProof/>
          <w:webHidden/>
        </w:rPr>
        <w:fldChar w:fldCharType="separate"/>
      </w:r>
      <w:ins w:id="327" w:author="zhuhn" w:date="2016-10-14T16:09:00Z">
        <w:r>
          <w:rPr>
            <w:noProof/>
            <w:webHidden/>
          </w:rPr>
          <w:t>5</w:t>
        </w:r>
        <w:r>
          <w:rPr>
            <w:noProof/>
            <w:webHidden/>
          </w:rPr>
          <w:fldChar w:fldCharType="end"/>
        </w:r>
        <w:r w:rsidRPr="00204B2D">
          <w:rPr>
            <w:rStyle w:val="a5"/>
            <w:noProof/>
          </w:rPr>
          <w:fldChar w:fldCharType="end"/>
        </w:r>
      </w:ins>
    </w:p>
    <w:p w:rsidR="00E666B7" w:rsidRDefault="00E666B7">
      <w:pPr>
        <w:pStyle w:val="10"/>
        <w:rPr>
          <w:ins w:id="328" w:author="zhuhn" w:date="2016-10-14T16:09:00Z"/>
          <w:rFonts w:cstheme="minorBidi"/>
          <w:b w:val="0"/>
          <w:bCs w:val="0"/>
          <w:caps w:val="0"/>
          <w:noProof/>
          <w:kern w:val="0"/>
          <w:sz w:val="22"/>
          <w:szCs w:val="22"/>
        </w:rPr>
      </w:pPr>
      <w:ins w:id="329" w:author="zhuhn" w:date="2016-10-14T16:09:00Z">
        <w:r w:rsidRPr="00204B2D">
          <w:rPr>
            <w:rStyle w:val="a5"/>
            <w:noProof/>
          </w:rPr>
          <w:fldChar w:fldCharType="begin"/>
        </w:r>
        <w:r w:rsidRPr="00204B2D">
          <w:rPr>
            <w:rStyle w:val="a5"/>
            <w:noProof/>
          </w:rPr>
          <w:instrText xml:space="preserve"> </w:instrText>
        </w:r>
        <w:r>
          <w:rPr>
            <w:noProof/>
          </w:rPr>
          <w:instrText>HYPERLINK \l "_Toc464224696"</w:instrText>
        </w:r>
        <w:r w:rsidRPr="00204B2D">
          <w:rPr>
            <w:rStyle w:val="a5"/>
            <w:noProof/>
          </w:rPr>
          <w:instrText xml:space="preserve"> </w:instrText>
        </w:r>
        <w:r w:rsidRPr="00204B2D">
          <w:rPr>
            <w:rStyle w:val="a5"/>
            <w:noProof/>
          </w:rPr>
          <w:fldChar w:fldCharType="separate"/>
        </w:r>
        <w:r w:rsidRPr="00204B2D">
          <w:rPr>
            <w:rStyle w:val="a5"/>
            <w:noProof/>
          </w:rPr>
          <w:t>4</w:t>
        </w:r>
        <w:r>
          <w:rPr>
            <w:rFonts w:cstheme="minorBidi"/>
            <w:b w:val="0"/>
            <w:bCs w:val="0"/>
            <w:caps w:val="0"/>
            <w:noProof/>
            <w:kern w:val="0"/>
            <w:sz w:val="22"/>
            <w:szCs w:val="22"/>
          </w:rPr>
          <w:tab/>
        </w:r>
        <w:r w:rsidRPr="00204B2D">
          <w:rPr>
            <w:rStyle w:val="a5"/>
            <w:rFonts w:hint="eastAsia"/>
            <w:noProof/>
          </w:rPr>
          <w:t>首页要求</w:t>
        </w:r>
        <w:r>
          <w:rPr>
            <w:noProof/>
            <w:webHidden/>
          </w:rPr>
          <w:tab/>
        </w:r>
        <w:r>
          <w:rPr>
            <w:noProof/>
            <w:webHidden/>
          </w:rPr>
          <w:fldChar w:fldCharType="begin"/>
        </w:r>
        <w:r>
          <w:rPr>
            <w:noProof/>
            <w:webHidden/>
          </w:rPr>
          <w:instrText xml:space="preserve"> PAGEREF _Toc464224696 \h </w:instrText>
        </w:r>
      </w:ins>
      <w:r>
        <w:rPr>
          <w:noProof/>
          <w:webHidden/>
        </w:rPr>
      </w:r>
      <w:r>
        <w:rPr>
          <w:noProof/>
          <w:webHidden/>
        </w:rPr>
        <w:fldChar w:fldCharType="separate"/>
      </w:r>
      <w:ins w:id="330" w:author="zhuhn" w:date="2016-10-14T16:09:00Z">
        <w:r>
          <w:rPr>
            <w:noProof/>
            <w:webHidden/>
          </w:rPr>
          <w:t>5</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31" w:author="zhuhn" w:date="2016-10-14T16:09:00Z"/>
          <w:rFonts w:cstheme="minorBidi"/>
          <w:smallCaps w:val="0"/>
          <w:noProof/>
          <w:kern w:val="0"/>
          <w:sz w:val="22"/>
          <w:szCs w:val="22"/>
        </w:rPr>
      </w:pPr>
      <w:ins w:id="332" w:author="zhuhn" w:date="2016-10-14T16:09:00Z">
        <w:r w:rsidRPr="00204B2D">
          <w:rPr>
            <w:rStyle w:val="a5"/>
            <w:noProof/>
          </w:rPr>
          <w:fldChar w:fldCharType="begin"/>
        </w:r>
        <w:r w:rsidRPr="00204B2D">
          <w:rPr>
            <w:rStyle w:val="a5"/>
            <w:noProof/>
          </w:rPr>
          <w:instrText xml:space="preserve"> </w:instrText>
        </w:r>
        <w:r>
          <w:rPr>
            <w:noProof/>
          </w:rPr>
          <w:instrText>HYPERLINK \l "_Toc464224697"</w:instrText>
        </w:r>
        <w:r w:rsidRPr="00204B2D">
          <w:rPr>
            <w:rStyle w:val="a5"/>
            <w:noProof/>
          </w:rPr>
          <w:instrText xml:space="preserve"> </w:instrText>
        </w:r>
        <w:r w:rsidRPr="00204B2D">
          <w:rPr>
            <w:rStyle w:val="a5"/>
            <w:noProof/>
          </w:rPr>
          <w:fldChar w:fldCharType="separate"/>
        </w:r>
        <w:r w:rsidRPr="00204B2D">
          <w:rPr>
            <w:rStyle w:val="a5"/>
            <w:noProof/>
          </w:rPr>
          <w:t>4.1</w:t>
        </w:r>
        <w:r>
          <w:rPr>
            <w:rFonts w:cstheme="minorBidi"/>
            <w:smallCaps w:val="0"/>
            <w:noProof/>
            <w:kern w:val="0"/>
            <w:sz w:val="22"/>
            <w:szCs w:val="22"/>
          </w:rPr>
          <w:tab/>
        </w:r>
        <w:r w:rsidRPr="00204B2D">
          <w:rPr>
            <w:rStyle w:val="a5"/>
            <w:rFonts w:hint="eastAsia"/>
            <w:noProof/>
          </w:rPr>
          <w:t>总体要求</w:t>
        </w:r>
        <w:r>
          <w:rPr>
            <w:noProof/>
            <w:webHidden/>
          </w:rPr>
          <w:tab/>
        </w:r>
        <w:r>
          <w:rPr>
            <w:noProof/>
            <w:webHidden/>
          </w:rPr>
          <w:fldChar w:fldCharType="begin"/>
        </w:r>
        <w:r>
          <w:rPr>
            <w:noProof/>
            <w:webHidden/>
          </w:rPr>
          <w:instrText xml:space="preserve"> PAGEREF _Toc464224697 \h </w:instrText>
        </w:r>
      </w:ins>
      <w:r>
        <w:rPr>
          <w:noProof/>
          <w:webHidden/>
        </w:rPr>
      </w:r>
      <w:r>
        <w:rPr>
          <w:noProof/>
          <w:webHidden/>
        </w:rPr>
        <w:fldChar w:fldCharType="separate"/>
      </w:r>
      <w:ins w:id="333" w:author="zhuhn" w:date="2016-10-14T16:09:00Z">
        <w:r>
          <w:rPr>
            <w:noProof/>
            <w:webHidden/>
          </w:rPr>
          <w:t>5</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34" w:author="zhuhn" w:date="2016-10-14T16:09:00Z"/>
          <w:rFonts w:cstheme="minorBidi"/>
          <w:smallCaps w:val="0"/>
          <w:noProof/>
          <w:kern w:val="0"/>
          <w:sz w:val="22"/>
          <w:szCs w:val="22"/>
        </w:rPr>
      </w:pPr>
      <w:ins w:id="335" w:author="zhuhn" w:date="2016-10-14T16:09:00Z">
        <w:r w:rsidRPr="00204B2D">
          <w:rPr>
            <w:rStyle w:val="a5"/>
            <w:noProof/>
          </w:rPr>
          <w:fldChar w:fldCharType="begin"/>
        </w:r>
        <w:r w:rsidRPr="00204B2D">
          <w:rPr>
            <w:rStyle w:val="a5"/>
            <w:noProof/>
          </w:rPr>
          <w:instrText xml:space="preserve"> </w:instrText>
        </w:r>
        <w:r>
          <w:rPr>
            <w:noProof/>
          </w:rPr>
          <w:instrText>HYPERLINK \l "_Toc464224698"</w:instrText>
        </w:r>
        <w:r w:rsidRPr="00204B2D">
          <w:rPr>
            <w:rStyle w:val="a5"/>
            <w:noProof/>
          </w:rPr>
          <w:instrText xml:space="preserve"> </w:instrText>
        </w:r>
        <w:r w:rsidRPr="00204B2D">
          <w:rPr>
            <w:rStyle w:val="a5"/>
            <w:noProof/>
          </w:rPr>
          <w:fldChar w:fldCharType="separate"/>
        </w:r>
        <w:r w:rsidRPr="00204B2D">
          <w:rPr>
            <w:rStyle w:val="a5"/>
            <w:noProof/>
          </w:rPr>
          <w:t>4.2</w:t>
        </w:r>
        <w:r>
          <w:rPr>
            <w:rFonts w:cstheme="minorBidi"/>
            <w:smallCaps w:val="0"/>
            <w:noProof/>
            <w:kern w:val="0"/>
            <w:sz w:val="22"/>
            <w:szCs w:val="22"/>
          </w:rPr>
          <w:tab/>
        </w:r>
        <w:r w:rsidRPr="00204B2D">
          <w:rPr>
            <w:rStyle w:val="a5"/>
            <w:rFonts w:hint="eastAsia"/>
            <w:noProof/>
          </w:rPr>
          <w:t>导航栏</w:t>
        </w:r>
        <w:r>
          <w:rPr>
            <w:noProof/>
            <w:webHidden/>
          </w:rPr>
          <w:tab/>
        </w:r>
        <w:r>
          <w:rPr>
            <w:noProof/>
            <w:webHidden/>
          </w:rPr>
          <w:fldChar w:fldCharType="begin"/>
        </w:r>
        <w:r>
          <w:rPr>
            <w:noProof/>
            <w:webHidden/>
          </w:rPr>
          <w:instrText xml:space="preserve"> PAGEREF _Toc464224698 \h </w:instrText>
        </w:r>
      </w:ins>
      <w:r>
        <w:rPr>
          <w:noProof/>
          <w:webHidden/>
        </w:rPr>
      </w:r>
      <w:r>
        <w:rPr>
          <w:noProof/>
          <w:webHidden/>
        </w:rPr>
        <w:fldChar w:fldCharType="separate"/>
      </w:r>
      <w:ins w:id="336" w:author="zhuhn" w:date="2016-10-14T16:09:00Z">
        <w:r>
          <w:rPr>
            <w:noProof/>
            <w:webHidden/>
          </w:rPr>
          <w:t>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37" w:author="zhuhn" w:date="2016-10-14T16:09:00Z"/>
          <w:rFonts w:cstheme="minorBidi"/>
          <w:smallCaps w:val="0"/>
          <w:noProof/>
          <w:kern w:val="0"/>
          <w:sz w:val="22"/>
          <w:szCs w:val="22"/>
        </w:rPr>
      </w:pPr>
      <w:ins w:id="338" w:author="zhuhn" w:date="2016-10-14T16:09:00Z">
        <w:r w:rsidRPr="00204B2D">
          <w:rPr>
            <w:rStyle w:val="a5"/>
            <w:noProof/>
          </w:rPr>
          <w:fldChar w:fldCharType="begin"/>
        </w:r>
        <w:r w:rsidRPr="00204B2D">
          <w:rPr>
            <w:rStyle w:val="a5"/>
            <w:noProof/>
          </w:rPr>
          <w:instrText xml:space="preserve"> </w:instrText>
        </w:r>
        <w:r>
          <w:rPr>
            <w:noProof/>
          </w:rPr>
          <w:instrText>HYPERLINK \l "_Toc464224699"</w:instrText>
        </w:r>
        <w:r w:rsidRPr="00204B2D">
          <w:rPr>
            <w:rStyle w:val="a5"/>
            <w:noProof/>
          </w:rPr>
          <w:instrText xml:space="preserve"> </w:instrText>
        </w:r>
        <w:r w:rsidRPr="00204B2D">
          <w:rPr>
            <w:rStyle w:val="a5"/>
            <w:noProof/>
          </w:rPr>
          <w:fldChar w:fldCharType="separate"/>
        </w:r>
        <w:r w:rsidRPr="00204B2D">
          <w:rPr>
            <w:rStyle w:val="a5"/>
            <w:noProof/>
          </w:rPr>
          <w:t>4.3</w:t>
        </w:r>
        <w:r>
          <w:rPr>
            <w:rFonts w:cstheme="minorBidi"/>
            <w:smallCaps w:val="0"/>
            <w:noProof/>
            <w:kern w:val="0"/>
            <w:sz w:val="22"/>
            <w:szCs w:val="22"/>
          </w:rPr>
          <w:tab/>
        </w:r>
        <w:r w:rsidRPr="00204B2D">
          <w:rPr>
            <w:rStyle w:val="a5"/>
            <w:noProof/>
          </w:rPr>
          <w:t>Banner</w:t>
        </w:r>
        <w:r>
          <w:rPr>
            <w:noProof/>
            <w:webHidden/>
          </w:rPr>
          <w:tab/>
        </w:r>
        <w:r>
          <w:rPr>
            <w:noProof/>
            <w:webHidden/>
          </w:rPr>
          <w:fldChar w:fldCharType="begin"/>
        </w:r>
        <w:r>
          <w:rPr>
            <w:noProof/>
            <w:webHidden/>
          </w:rPr>
          <w:instrText xml:space="preserve"> PAGEREF _Toc464224699 \h </w:instrText>
        </w:r>
      </w:ins>
      <w:r>
        <w:rPr>
          <w:noProof/>
          <w:webHidden/>
        </w:rPr>
      </w:r>
      <w:r>
        <w:rPr>
          <w:noProof/>
          <w:webHidden/>
        </w:rPr>
        <w:fldChar w:fldCharType="separate"/>
      </w:r>
      <w:ins w:id="339" w:author="zhuhn" w:date="2016-10-14T16:09:00Z">
        <w:r>
          <w:rPr>
            <w:noProof/>
            <w:webHidden/>
          </w:rPr>
          <w:t>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40" w:author="zhuhn" w:date="2016-10-14T16:09:00Z"/>
          <w:rFonts w:cstheme="minorBidi"/>
          <w:smallCaps w:val="0"/>
          <w:noProof/>
          <w:kern w:val="0"/>
          <w:sz w:val="22"/>
          <w:szCs w:val="22"/>
        </w:rPr>
      </w:pPr>
      <w:ins w:id="341" w:author="zhuhn" w:date="2016-10-14T16:09:00Z">
        <w:r w:rsidRPr="00204B2D">
          <w:rPr>
            <w:rStyle w:val="a5"/>
            <w:noProof/>
          </w:rPr>
          <w:fldChar w:fldCharType="begin"/>
        </w:r>
        <w:r w:rsidRPr="00204B2D">
          <w:rPr>
            <w:rStyle w:val="a5"/>
            <w:noProof/>
          </w:rPr>
          <w:instrText xml:space="preserve"> </w:instrText>
        </w:r>
        <w:r>
          <w:rPr>
            <w:noProof/>
          </w:rPr>
          <w:instrText>HYPERLINK \l "_Toc464224700"</w:instrText>
        </w:r>
        <w:r w:rsidRPr="00204B2D">
          <w:rPr>
            <w:rStyle w:val="a5"/>
            <w:noProof/>
          </w:rPr>
          <w:instrText xml:space="preserve"> </w:instrText>
        </w:r>
        <w:r w:rsidRPr="00204B2D">
          <w:rPr>
            <w:rStyle w:val="a5"/>
            <w:noProof/>
          </w:rPr>
          <w:fldChar w:fldCharType="separate"/>
        </w:r>
        <w:r w:rsidRPr="00204B2D">
          <w:rPr>
            <w:rStyle w:val="a5"/>
            <w:noProof/>
          </w:rPr>
          <w:t>4.4</w:t>
        </w:r>
        <w:r>
          <w:rPr>
            <w:rFonts w:cstheme="minorBidi"/>
            <w:smallCaps w:val="0"/>
            <w:noProof/>
            <w:kern w:val="0"/>
            <w:sz w:val="22"/>
            <w:szCs w:val="22"/>
          </w:rPr>
          <w:tab/>
        </w:r>
        <w:r w:rsidRPr="00204B2D">
          <w:rPr>
            <w:rStyle w:val="a5"/>
            <w:rFonts w:hint="eastAsia"/>
            <w:noProof/>
          </w:rPr>
          <w:t>公益地图入口</w:t>
        </w:r>
        <w:r>
          <w:rPr>
            <w:noProof/>
            <w:webHidden/>
          </w:rPr>
          <w:tab/>
        </w:r>
        <w:r>
          <w:rPr>
            <w:noProof/>
            <w:webHidden/>
          </w:rPr>
          <w:fldChar w:fldCharType="begin"/>
        </w:r>
        <w:r>
          <w:rPr>
            <w:noProof/>
            <w:webHidden/>
          </w:rPr>
          <w:instrText xml:space="preserve"> PAGEREF _Toc464224700 \h </w:instrText>
        </w:r>
      </w:ins>
      <w:r>
        <w:rPr>
          <w:noProof/>
          <w:webHidden/>
        </w:rPr>
      </w:r>
      <w:r>
        <w:rPr>
          <w:noProof/>
          <w:webHidden/>
        </w:rPr>
        <w:fldChar w:fldCharType="separate"/>
      </w:r>
      <w:ins w:id="342" w:author="zhuhn" w:date="2016-10-14T16:09:00Z">
        <w:r>
          <w:rPr>
            <w:noProof/>
            <w:webHidden/>
          </w:rPr>
          <w:t>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43" w:author="zhuhn" w:date="2016-10-14T16:09:00Z"/>
          <w:rFonts w:cstheme="minorBidi"/>
          <w:smallCaps w:val="0"/>
          <w:noProof/>
          <w:kern w:val="0"/>
          <w:sz w:val="22"/>
          <w:szCs w:val="22"/>
        </w:rPr>
      </w:pPr>
      <w:ins w:id="344" w:author="zhuhn" w:date="2016-10-14T16:09:00Z">
        <w:r w:rsidRPr="00204B2D">
          <w:rPr>
            <w:rStyle w:val="a5"/>
            <w:noProof/>
          </w:rPr>
          <w:fldChar w:fldCharType="begin"/>
        </w:r>
        <w:r w:rsidRPr="00204B2D">
          <w:rPr>
            <w:rStyle w:val="a5"/>
            <w:noProof/>
          </w:rPr>
          <w:instrText xml:space="preserve"> </w:instrText>
        </w:r>
        <w:r>
          <w:rPr>
            <w:noProof/>
          </w:rPr>
          <w:instrText>HYPERLINK \l "_Toc464224701"</w:instrText>
        </w:r>
        <w:r w:rsidRPr="00204B2D">
          <w:rPr>
            <w:rStyle w:val="a5"/>
            <w:noProof/>
          </w:rPr>
          <w:instrText xml:space="preserve"> </w:instrText>
        </w:r>
        <w:r w:rsidRPr="00204B2D">
          <w:rPr>
            <w:rStyle w:val="a5"/>
            <w:noProof/>
          </w:rPr>
          <w:fldChar w:fldCharType="separate"/>
        </w:r>
        <w:r w:rsidRPr="00204B2D">
          <w:rPr>
            <w:rStyle w:val="a5"/>
            <w:noProof/>
          </w:rPr>
          <w:t>4.5</w:t>
        </w:r>
        <w:r>
          <w:rPr>
            <w:rFonts w:cstheme="minorBidi"/>
            <w:smallCaps w:val="0"/>
            <w:noProof/>
            <w:kern w:val="0"/>
            <w:sz w:val="22"/>
            <w:szCs w:val="22"/>
          </w:rPr>
          <w:tab/>
        </w:r>
        <w:r w:rsidRPr="00204B2D">
          <w:rPr>
            <w:rStyle w:val="a5"/>
            <w:rFonts w:hint="eastAsia"/>
            <w:noProof/>
          </w:rPr>
          <w:t>基地入口</w:t>
        </w:r>
        <w:r>
          <w:rPr>
            <w:noProof/>
            <w:webHidden/>
          </w:rPr>
          <w:tab/>
        </w:r>
        <w:r>
          <w:rPr>
            <w:noProof/>
            <w:webHidden/>
          </w:rPr>
          <w:fldChar w:fldCharType="begin"/>
        </w:r>
        <w:r>
          <w:rPr>
            <w:noProof/>
            <w:webHidden/>
          </w:rPr>
          <w:instrText xml:space="preserve"> PAGEREF _Toc464224701 \h </w:instrText>
        </w:r>
      </w:ins>
      <w:r>
        <w:rPr>
          <w:noProof/>
          <w:webHidden/>
        </w:rPr>
      </w:r>
      <w:r>
        <w:rPr>
          <w:noProof/>
          <w:webHidden/>
        </w:rPr>
        <w:fldChar w:fldCharType="separate"/>
      </w:r>
      <w:ins w:id="345" w:author="zhuhn" w:date="2016-10-14T16:09:00Z">
        <w:r>
          <w:rPr>
            <w:noProof/>
            <w:webHidden/>
          </w:rPr>
          <w:t>7</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46" w:author="zhuhn" w:date="2016-10-14T16:09:00Z"/>
          <w:rFonts w:cstheme="minorBidi"/>
          <w:smallCaps w:val="0"/>
          <w:noProof/>
          <w:kern w:val="0"/>
          <w:sz w:val="22"/>
          <w:szCs w:val="22"/>
        </w:rPr>
      </w:pPr>
      <w:ins w:id="347" w:author="zhuhn" w:date="2016-10-14T16:09:00Z">
        <w:r w:rsidRPr="00204B2D">
          <w:rPr>
            <w:rStyle w:val="a5"/>
            <w:noProof/>
          </w:rPr>
          <w:fldChar w:fldCharType="begin"/>
        </w:r>
        <w:r w:rsidRPr="00204B2D">
          <w:rPr>
            <w:rStyle w:val="a5"/>
            <w:noProof/>
          </w:rPr>
          <w:instrText xml:space="preserve"> </w:instrText>
        </w:r>
        <w:r>
          <w:rPr>
            <w:noProof/>
          </w:rPr>
          <w:instrText>HYPERLINK \l "_Toc464224702"</w:instrText>
        </w:r>
        <w:r w:rsidRPr="00204B2D">
          <w:rPr>
            <w:rStyle w:val="a5"/>
            <w:noProof/>
          </w:rPr>
          <w:instrText xml:space="preserve"> </w:instrText>
        </w:r>
        <w:r w:rsidRPr="00204B2D">
          <w:rPr>
            <w:rStyle w:val="a5"/>
            <w:noProof/>
          </w:rPr>
          <w:fldChar w:fldCharType="separate"/>
        </w:r>
        <w:r w:rsidRPr="00204B2D">
          <w:rPr>
            <w:rStyle w:val="a5"/>
            <w:noProof/>
          </w:rPr>
          <w:t>4.6</w:t>
        </w:r>
        <w:r>
          <w:rPr>
            <w:rFonts w:cstheme="minorBidi"/>
            <w:smallCaps w:val="0"/>
            <w:noProof/>
            <w:kern w:val="0"/>
            <w:sz w:val="22"/>
            <w:szCs w:val="22"/>
          </w:rPr>
          <w:tab/>
        </w:r>
        <w:r w:rsidRPr="00204B2D">
          <w:rPr>
            <w:rStyle w:val="a5"/>
            <w:rFonts w:hint="eastAsia"/>
            <w:noProof/>
          </w:rPr>
          <w:t>申请公益护照</w:t>
        </w:r>
        <w:r>
          <w:rPr>
            <w:noProof/>
            <w:webHidden/>
          </w:rPr>
          <w:tab/>
        </w:r>
        <w:r>
          <w:rPr>
            <w:noProof/>
            <w:webHidden/>
          </w:rPr>
          <w:fldChar w:fldCharType="begin"/>
        </w:r>
        <w:r>
          <w:rPr>
            <w:noProof/>
            <w:webHidden/>
          </w:rPr>
          <w:instrText xml:space="preserve"> PAGEREF _Toc464224702 \h </w:instrText>
        </w:r>
      </w:ins>
      <w:r>
        <w:rPr>
          <w:noProof/>
          <w:webHidden/>
        </w:rPr>
      </w:r>
      <w:r>
        <w:rPr>
          <w:noProof/>
          <w:webHidden/>
        </w:rPr>
        <w:fldChar w:fldCharType="separate"/>
      </w:r>
      <w:ins w:id="348" w:author="zhuhn" w:date="2016-10-14T16:09:00Z">
        <w:r>
          <w:rPr>
            <w:noProof/>
            <w:webHidden/>
          </w:rPr>
          <w:t>7</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49" w:author="zhuhn" w:date="2016-10-14T16:09:00Z"/>
          <w:rFonts w:cstheme="minorBidi"/>
          <w:smallCaps w:val="0"/>
          <w:noProof/>
          <w:kern w:val="0"/>
          <w:sz w:val="22"/>
          <w:szCs w:val="22"/>
        </w:rPr>
      </w:pPr>
      <w:ins w:id="350" w:author="zhuhn" w:date="2016-10-14T16:09:00Z">
        <w:r w:rsidRPr="00204B2D">
          <w:rPr>
            <w:rStyle w:val="a5"/>
            <w:noProof/>
          </w:rPr>
          <w:fldChar w:fldCharType="begin"/>
        </w:r>
        <w:r w:rsidRPr="00204B2D">
          <w:rPr>
            <w:rStyle w:val="a5"/>
            <w:noProof/>
          </w:rPr>
          <w:instrText xml:space="preserve"> </w:instrText>
        </w:r>
        <w:r>
          <w:rPr>
            <w:noProof/>
          </w:rPr>
          <w:instrText>HYPERLINK \l "_Toc464224704"</w:instrText>
        </w:r>
        <w:r w:rsidRPr="00204B2D">
          <w:rPr>
            <w:rStyle w:val="a5"/>
            <w:noProof/>
          </w:rPr>
          <w:instrText xml:space="preserve"> </w:instrText>
        </w:r>
        <w:r w:rsidRPr="00204B2D">
          <w:rPr>
            <w:rStyle w:val="a5"/>
            <w:noProof/>
          </w:rPr>
          <w:fldChar w:fldCharType="separate"/>
        </w:r>
        <w:r w:rsidRPr="00204B2D">
          <w:rPr>
            <w:rStyle w:val="a5"/>
            <w:noProof/>
          </w:rPr>
          <w:t>4.7</w:t>
        </w:r>
        <w:r>
          <w:rPr>
            <w:rFonts w:cstheme="minorBidi"/>
            <w:smallCaps w:val="0"/>
            <w:noProof/>
            <w:kern w:val="0"/>
            <w:sz w:val="22"/>
            <w:szCs w:val="22"/>
          </w:rPr>
          <w:tab/>
        </w:r>
        <w:r w:rsidRPr="00204B2D">
          <w:rPr>
            <w:rStyle w:val="a5"/>
            <w:rFonts w:hint="eastAsia"/>
            <w:noProof/>
          </w:rPr>
          <w:t>信息展示</w:t>
        </w:r>
        <w:r>
          <w:rPr>
            <w:noProof/>
            <w:webHidden/>
          </w:rPr>
          <w:tab/>
        </w:r>
        <w:r>
          <w:rPr>
            <w:noProof/>
            <w:webHidden/>
          </w:rPr>
          <w:fldChar w:fldCharType="begin"/>
        </w:r>
        <w:r>
          <w:rPr>
            <w:noProof/>
            <w:webHidden/>
          </w:rPr>
          <w:instrText xml:space="preserve"> PAGEREF _Toc464224704 \h </w:instrText>
        </w:r>
      </w:ins>
      <w:r>
        <w:rPr>
          <w:noProof/>
          <w:webHidden/>
        </w:rPr>
      </w:r>
      <w:r>
        <w:rPr>
          <w:noProof/>
          <w:webHidden/>
        </w:rPr>
        <w:fldChar w:fldCharType="separate"/>
      </w:r>
      <w:ins w:id="351" w:author="zhuhn" w:date="2016-10-14T16:09:00Z">
        <w:r>
          <w:rPr>
            <w:noProof/>
            <w:webHidden/>
          </w:rPr>
          <w:t>8</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52" w:author="zhuhn" w:date="2016-10-14T16:09:00Z"/>
          <w:rFonts w:cstheme="minorBidi"/>
          <w:i w:val="0"/>
          <w:iCs w:val="0"/>
          <w:noProof/>
          <w:kern w:val="0"/>
          <w:sz w:val="22"/>
          <w:szCs w:val="22"/>
        </w:rPr>
      </w:pPr>
      <w:ins w:id="353" w:author="zhuhn" w:date="2016-10-14T16:09:00Z">
        <w:r w:rsidRPr="00204B2D">
          <w:rPr>
            <w:rStyle w:val="a5"/>
            <w:noProof/>
          </w:rPr>
          <w:fldChar w:fldCharType="begin"/>
        </w:r>
        <w:r w:rsidRPr="00204B2D">
          <w:rPr>
            <w:rStyle w:val="a5"/>
            <w:noProof/>
          </w:rPr>
          <w:instrText xml:space="preserve"> </w:instrText>
        </w:r>
        <w:r>
          <w:rPr>
            <w:noProof/>
          </w:rPr>
          <w:instrText>HYPERLINK \l "_Toc464224705"</w:instrText>
        </w:r>
        <w:r w:rsidRPr="00204B2D">
          <w:rPr>
            <w:rStyle w:val="a5"/>
            <w:noProof/>
          </w:rPr>
          <w:instrText xml:space="preserve"> </w:instrText>
        </w:r>
        <w:r w:rsidRPr="00204B2D">
          <w:rPr>
            <w:rStyle w:val="a5"/>
            <w:noProof/>
          </w:rPr>
          <w:fldChar w:fldCharType="separate"/>
        </w:r>
        <w:r w:rsidRPr="00204B2D">
          <w:rPr>
            <w:rStyle w:val="a5"/>
            <w:noProof/>
          </w:rPr>
          <w:t>4.7.1</w:t>
        </w:r>
        <w:r>
          <w:rPr>
            <w:rFonts w:cstheme="minorBidi"/>
            <w:i w:val="0"/>
            <w:iCs w:val="0"/>
            <w:noProof/>
            <w:kern w:val="0"/>
            <w:sz w:val="22"/>
            <w:szCs w:val="22"/>
          </w:rPr>
          <w:tab/>
        </w:r>
        <w:r w:rsidRPr="00204B2D">
          <w:rPr>
            <w:rStyle w:val="a5"/>
            <w:rFonts w:hint="eastAsia"/>
            <w:noProof/>
          </w:rPr>
          <w:t>内容划分</w:t>
        </w:r>
        <w:r>
          <w:rPr>
            <w:noProof/>
            <w:webHidden/>
          </w:rPr>
          <w:tab/>
        </w:r>
        <w:r>
          <w:rPr>
            <w:noProof/>
            <w:webHidden/>
          </w:rPr>
          <w:fldChar w:fldCharType="begin"/>
        </w:r>
        <w:r>
          <w:rPr>
            <w:noProof/>
            <w:webHidden/>
          </w:rPr>
          <w:instrText xml:space="preserve"> PAGEREF _Toc464224705 \h </w:instrText>
        </w:r>
      </w:ins>
      <w:r>
        <w:rPr>
          <w:noProof/>
          <w:webHidden/>
        </w:rPr>
      </w:r>
      <w:r>
        <w:rPr>
          <w:noProof/>
          <w:webHidden/>
        </w:rPr>
        <w:fldChar w:fldCharType="separate"/>
      </w:r>
      <w:ins w:id="354" w:author="zhuhn" w:date="2016-10-14T16:09:00Z">
        <w:r>
          <w:rPr>
            <w:noProof/>
            <w:webHidden/>
          </w:rPr>
          <w:t>8</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55" w:author="zhuhn" w:date="2016-10-14T16:09:00Z"/>
          <w:rFonts w:cstheme="minorBidi"/>
          <w:i w:val="0"/>
          <w:iCs w:val="0"/>
          <w:noProof/>
          <w:kern w:val="0"/>
          <w:sz w:val="22"/>
          <w:szCs w:val="22"/>
        </w:rPr>
      </w:pPr>
      <w:ins w:id="356" w:author="zhuhn" w:date="2016-10-14T16:09:00Z">
        <w:r w:rsidRPr="00204B2D">
          <w:rPr>
            <w:rStyle w:val="a5"/>
            <w:noProof/>
          </w:rPr>
          <w:fldChar w:fldCharType="begin"/>
        </w:r>
        <w:r w:rsidRPr="00204B2D">
          <w:rPr>
            <w:rStyle w:val="a5"/>
            <w:noProof/>
          </w:rPr>
          <w:instrText xml:space="preserve"> </w:instrText>
        </w:r>
        <w:r>
          <w:rPr>
            <w:noProof/>
          </w:rPr>
          <w:instrText>HYPERLINK \l "_Toc464224706"</w:instrText>
        </w:r>
        <w:r w:rsidRPr="00204B2D">
          <w:rPr>
            <w:rStyle w:val="a5"/>
            <w:noProof/>
          </w:rPr>
          <w:instrText xml:space="preserve"> </w:instrText>
        </w:r>
        <w:r w:rsidRPr="00204B2D">
          <w:rPr>
            <w:rStyle w:val="a5"/>
            <w:noProof/>
          </w:rPr>
          <w:fldChar w:fldCharType="separate"/>
        </w:r>
        <w:r w:rsidRPr="00204B2D">
          <w:rPr>
            <w:rStyle w:val="a5"/>
            <w:noProof/>
          </w:rPr>
          <w:t>4.7.2</w:t>
        </w:r>
        <w:r>
          <w:rPr>
            <w:rFonts w:cstheme="minorBidi"/>
            <w:i w:val="0"/>
            <w:iCs w:val="0"/>
            <w:noProof/>
            <w:kern w:val="0"/>
            <w:sz w:val="22"/>
            <w:szCs w:val="22"/>
          </w:rPr>
          <w:tab/>
        </w:r>
        <w:r w:rsidRPr="00204B2D">
          <w:rPr>
            <w:rStyle w:val="a5"/>
            <w:rFonts w:hint="eastAsia"/>
            <w:noProof/>
          </w:rPr>
          <w:t>基地展示频道</w:t>
        </w:r>
        <w:r>
          <w:rPr>
            <w:noProof/>
            <w:webHidden/>
          </w:rPr>
          <w:tab/>
        </w:r>
        <w:r>
          <w:rPr>
            <w:noProof/>
            <w:webHidden/>
          </w:rPr>
          <w:fldChar w:fldCharType="begin"/>
        </w:r>
        <w:r>
          <w:rPr>
            <w:noProof/>
            <w:webHidden/>
          </w:rPr>
          <w:instrText xml:space="preserve"> PAGEREF _Toc464224706 \h </w:instrText>
        </w:r>
      </w:ins>
      <w:r>
        <w:rPr>
          <w:noProof/>
          <w:webHidden/>
        </w:rPr>
      </w:r>
      <w:r>
        <w:rPr>
          <w:noProof/>
          <w:webHidden/>
        </w:rPr>
        <w:fldChar w:fldCharType="separate"/>
      </w:r>
      <w:ins w:id="357" w:author="zhuhn" w:date="2016-10-14T16:09:00Z">
        <w:r>
          <w:rPr>
            <w:noProof/>
            <w:webHidden/>
          </w:rPr>
          <w:t>8</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58" w:author="zhuhn" w:date="2016-10-14T16:09:00Z"/>
          <w:rFonts w:cstheme="minorBidi"/>
          <w:i w:val="0"/>
          <w:iCs w:val="0"/>
          <w:noProof/>
          <w:kern w:val="0"/>
          <w:sz w:val="22"/>
          <w:szCs w:val="22"/>
        </w:rPr>
      </w:pPr>
      <w:ins w:id="359" w:author="zhuhn" w:date="2016-10-14T16:09:00Z">
        <w:r w:rsidRPr="00204B2D">
          <w:rPr>
            <w:rStyle w:val="a5"/>
            <w:noProof/>
          </w:rPr>
          <w:fldChar w:fldCharType="begin"/>
        </w:r>
        <w:r w:rsidRPr="00204B2D">
          <w:rPr>
            <w:rStyle w:val="a5"/>
            <w:noProof/>
          </w:rPr>
          <w:instrText xml:space="preserve"> </w:instrText>
        </w:r>
        <w:r>
          <w:rPr>
            <w:noProof/>
          </w:rPr>
          <w:instrText>HYPERLINK \l "_Toc464224707"</w:instrText>
        </w:r>
        <w:r w:rsidRPr="00204B2D">
          <w:rPr>
            <w:rStyle w:val="a5"/>
            <w:noProof/>
          </w:rPr>
          <w:instrText xml:space="preserve"> </w:instrText>
        </w:r>
        <w:r w:rsidRPr="00204B2D">
          <w:rPr>
            <w:rStyle w:val="a5"/>
            <w:noProof/>
          </w:rPr>
          <w:fldChar w:fldCharType="separate"/>
        </w:r>
        <w:r w:rsidRPr="00204B2D">
          <w:rPr>
            <w:rStyle w:val="a5"/>
            <w:noProof/>
          </w:rPr>
          <w:t>4.7.3</w:t>
        </w:r>
        <w:r>
          <w:rPr>
            <w:rFonts w:cstheme="minorBidi"/>
            <w:i w:val="0"/>
            <w:iCs w:val="0"/>
            <w:noProof/>
            <w:kern w:val="0"/>
            <w:sz w:val="22"/>
            <w:szCs w:val="22"/>
          </w:rPr>
          <w:tab/>
        </w:r>
        <w:r w:rsidRPr="00204B2D">
          <w:rPr>
            <w:rStyle w:val="a5"/>
            <w:rFonts w:hint="eastAsia"/>
            <w:noProof/>
          </w:rPr>
          <w:t>活动展示频道</w:t>
        </w:r>
        <w:r>
          <w:rPr>
            <w:noProof/>
            <w:webHidden/>
          </w:rPr>
          <w:tab/>
        </w:r>
        <w:r>
          <w:rPr>
            <w:noProof/>
            <w:webHidden/>
          </w:rPr>
          <w:fldChar w:fldCharType="begin"/>
        </w:r>
        <w:r>
          <w:rPr>
            <w:noProof/>
            <w:webHidden/>
          </w:rPr>
          <w:instrText xml:space="preserve"> PAGEREF _Toc464224707 \h </w:instrText>
        </w:r>
      </w:ins>
      <w:r>
        <w:rPr>
          <w:noProof/>
          <w:webHidden/>
        </w:rPr>
      </w:r>
      <w:r>
        <w:rPr>
          <w:noProof/>
          <w:webHidden/>
        </w:rPr>
        <w:fldChar w:fldCharType="separate"/>
      </w:r>
      <w:ins w:id="360" w:author="zhuhn" w:date="2016-10-14T16:09:00Z">
        <w:r>
          <w:rPr>
            <w:noProof/>
            <w:webHidden/>
          </w:rPr>
          <w:t>10</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61" w:author="zhuhn" w:date="2016-10-14T16:09:00Z"/>
          <w:rFonts w:cstheme="minorBidi"/>
          <w:i w:val="0"/>
          <w:iCs w:val="0"/>
          <w:noProof/>
          <w:kern w:val="0"/>
          <w:sz w:val="22"/>
          <w:szCs w:val="22"/>
        </w:rPr>
      </w:pPr>
      <w:ins w:id="362" w:author="zhuhn" w:date="2016-10-14T16:09:00Z">
        <w:r w:rsidRPr="00204B2D">
          <w:rPr>
            <w:rStyle w:val="a5"/>
            <w:noProof/>
          </w:rPr>
          <w:fldChar w:fldCharType="begin"/>
        </w:r>
        <w:r w:rsidRPr="00204B2D">
          <w:rPr>
            <w:rStyle w:val="a5"/>
            <w:noProof/>
          </w:rPr>
          <w:instrText xml:space="preserve"> </w:instrText>
        </w:r>
        <w:r>
          <w:rPr>
            <w:noProof/>
          </w:rPr>
          <w:instrText>HYPERLINK \l "_Toc464224708"</w:instrText>
        </w:r>
        <w:r w:rsidRPr="00204B2D">
          <w:rPr>
            <w:rStyle w:val="a5"/>
            <w:noProof/>
          </w:rPr>
          <w:instrText xml:space="preserve"> </w:instrText>
        </w:r>
        <w:r w:rsidRPr="00204B2D">
          <w:rPr>
            <w:rStyle w:val="a5"/>
            <w:noProof/>
          </w:rPr>
          <w:fldChar w:fldCharType="separate"/>
        </w:r>
        <w:r w:rsidRPr="00204B2D">
          <w:rPr>
            <w:rStyle w:val="a5"/>
            <w:noProof/>
          </w:rPr>
          <w:t>4.7.4</w:t>
        </w:r>
        <w:r>
          <w:rPr>
            <w:rFonts w:cstheme="minorBidi"/>
            <w:i w:val="0"/>
            <w:iCs w:val="0"/>
            <w:noProof/>
            <w:kern w:val="0"/>
            <w:sz w:val="22"/>
            <w:szCs w:val="22"/>
          </w:rPr>
          <w:tab/>
        </w:r>
        <w:r w:rsidRPr="00204B2D">
          <w:rPr>
            <w:rStyle w:val="a5"/>
            <w:rFonts w:hint="eastAsia"/>
            <w:noProof/>
          </w:rPr>
          <w:t>公益先锋频道</w:t>
        </w:r>
        <w:r>
          <w:rPr>
            <w:noProof/>
            <w:webHidden/>
          </w:rPr>
          <w:tab/>
        </w:r>
        <w:r>
          <w:rPr>
            <w:noProof/>
            <w:webHidden/>
          </w:rPr>
          <w:fldChar w:fldCharType="begin"/>
        </w:r>
        <w:r>
          <w:rPr>
            <w:noProof/>
            <w:webHidden/>
          </w:rPr>
          <w:instrText xml:space="preserve"> PAGEREF _Toc464224708 \h </w:instrText>
        </w:r>
      </w:ins>
      <w:r>
        <w:rPr>
          <w:noProof/>
          <w:webHidden/>
        </w:rPr>
      </w:r>
      <w:r>
        <w:rPr>
          <w:noProof/>
          <w:webHidden/>
        </w:rPr>
        <w:fldChar w:fldCharType="separate"/>
      </w:r>
      <w:ins w:id="363" w:author="zhuhn" w:date="2016-10-14T16:09:00Z">
        <w:r>
          <w:rPr>
            <w:noProof/>
            <w:webHidden/>
          </w:rPr>
          <w:t>11</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64" w:author="zhuhn" w:date="2016-10-14T16:09:00Z"/>
          <w:rFonts w:cstheme="minorBidi"/>
          <w:i w:val="0"/>
          <w:iCs w:val="0"/>
          <w:noProof/>
          <w:kern w:val="0"/>
          <w:sz w:val="22"/>
          <w:szCs w:val="22"/>
        </w:rPr>
      </w:pPr>
      <w:ins w:id="365" w:author="zhuhn" w:date="2016-10-14T16:09:00Z">
        <w:r w:rsidRPr="00204B2D">
          <w:rPr>
            <w:rStyle w:val="a5"/>
            <w:noProof/>
          </w:rPr>
          <w:fldChar w:fldCharType="begin"/>
        </w:r>
        <w:r w:rsidRPr="00204B2D">
          <w:rPr>
            <w:rStyle w:val="a5"/>
            <w:noProof/>
          </w:rPr>
          <w:instrText xml:space="preserve"> </w:instrText>
        </w:r>
        <w:r>
          <w:rPr>
            <w:noProof/>
          </w:rPr>
          <w:instrText>HYPERLINK \l "_Toc464224709"</w:instrText>
        </w:r>
        <w:r w:rsidRPr="00204B2D">
          <w:rPr>
            <w:rStyle w:val="a5"/>
            <w:noProof/>
          </w:rPr>
          <w:instrText xml:space="preserve"> </w:instrText>
        </w:r>
        <w:r w:rsidRPr="00204B2D">
          <w:rPr>
            <w:rStyle w:val="a5"/>
            <w:noProof/>
          </w:rPr>
          <w:fldChar w:fldCharType="separate"/>
        </w:r>
        <w:r w:rsidRPr="00204B2D">
          <w:rPr>
            <w:rStyle w:val="a5"/>
            <w:noProof/>
          </w:rPr>
          <w:t>4.7.5</w:t>
        </w:r>
        <w:r>
          <w:rPr>
            <w:rFonts w:cstheme="minorBidi"/>
            <w:i w:val="0"/>
            <w:iCs w:val="0"/>
            <w:noProof/>
            <w:kern w:val="0"/>
            <w:sz w:val="22"/>
            <w:szCs w:val="22"/>
          </w:rPr>
          <w:tab/>
        </w:r>
        <w:r w:rsidRPr="00204B2D">
          <w:rPr>
            <w:rStyle w:val="a5"/>
            <w:rFonts w:hint="eastAsia"/>
            <w:noProof/>
          </w:rPr>
          <w:t>新闻资讯频道</w:t>
        </w:r>
        <w:r>
          <w:rPr>
            <w:noProof/>
            <w:webHidden/>
          </w:rPr>
          <w:tab/>
        </w:r>
        <w:r>
          <w:rPr>
            <w:noProof/>
            <w:webHidden/>
          </w:rPr>
          <w:fldChar w:fldCharType="begin"/>
        </w:r>
        <w:r>
          <w:rPr>
            <w:noProof/>
            <w:webHidden/>
          </w:rPr>
          <w:instrText xml:space="preserve"> PAGEREF _Toc464224709 \h </w:instrText>
        </w:r>
      </w:ins>
      <w:r>
        <w:rPr>
          <w:noProof/>
          <w:webHidden/>
        </w:rPr>
      </w:r>
      <w:r>
        <w:rPr>
          <w:noProof/>
          <w:webHidden/>
        </w:rPr>
        <w:fldChar w:fldCharType="separate"/>
      </w:r>
      <w:ins w:id="366" w:author="zhuhn" w:date="2016-10-14T16:09:00Z">
        <w:r>
          <w:rPr>
            <w:noProof/>
            <w:webHidden/>
          </w:rPr>
          <w:t>13</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67" w:author="zhuhn" w:date="2016-10-14T16:09:00Z"/>
          <w:rFonts w:cstheme="minorBidi"/>
          <w:i w:val="0"/>
          <w:iCs w:val="0"/>
          <w:noProof/>
          <w:kern w:val="0"/>
          <w:sz w:val="22"/>
          <w:szCs w:val="22"/>
        </w:rPr>
      </w:pPr>
      <w:ins w:id="368" w:author="zhuhn" w:date="2016-10-14T16:09:00Z">
        <w:r w:rsidRPr="00204B2D">
          <w:rPr>
            <w:rStyle w:val="a5"/>
            <w:noProof/>
          </w:rPr>
          <w:fldChar w:fldCharType="begin"/>
        </w:r>
        <w:r w:rsidRPr="00204B2D">
          <w:rPr>
            <w:rStyle w:val="a5"/>
            <w:noProof/>
          </w:rPr>
          <w:instrText xml:space="preserve"> </w:instrText>
        </w:r>
        <w:r>
          <w:rPr>
            <w:noProof/>
          </w:rPr>
          <w:instrText>HYPERLINK \l "_Toc464224710"</w:instrText>
        </w:r>
        <w:r w:rsidRPr="00204B2D">
          <w:rPr>
            <w:rStyle w:val="a5"/>
            <w:noProof/>
          </w:rPr>
          <w:instrText xml:space="preserve"> </w:instrText>
        </w:r>
        <w:r w:rsidRPr="00204B2D">
          <w:rPr>
            <w:rStyle w:val="a5"/>
            <w:noProof/>
          </w:rPr>
          <w:fldChar w:fldCharType="separate"/>
        </w:r>
        <w:r w:rsidRPr="00204B2D">
          <w:rPr>
            <w:rStyle w:val="a5"/>
            <w:noProof/>
          </w:rPr>
          <w:t>4.7.6</w:t>
        </w:r>
        <w:r>
          <w:rPr>
            <w:rFonts w:cstheme="minorBidi"/>
            <w:i w:val="0"/>
            <w:iCs w:val="0"/>
            <w:noProof/>
            <w:kern w:val="0"/>
            <w:sz w:val="22"/>
            <w:szCs w:val="22"/>
          </w:rPr>
          <w:tab/>
        </w:r>
        <w:r w:rsidRPr="00204B2D">
          <w:rPr>
            <w:rStyle w:val="a5"/>
            <w:rFonts w:hint="eastAsia"/>
            <w:noProof/>
          </w:rPr>
          <w:t>公益大数据频道</w:t>
        </w:r>
        <w:r>
          <w:rPr>
            <w:noProof/>
            <w:webHidden/>
          </w:rPr>
          <w:tab/>
        </w:r>
        <w:r>
          <w:rPr>
            <w:noProof/>
            <w:webHidden/>
          </w:rPr>
          <w:fldChar w:fldCharType="begin"/>
        </w:r>
        <w:r>
          <w:rPr>
            <w:noProof/>
            <w:webHidden/>
          </w:rPr>
          <w:instrText xml:space="preserve"> PAGEREF _Toc464224710 \h </w:instrText>
        </w:r>
      </w:ins>
      <w:r>
        <w:rPr>
          <w:noProof/>
          <w:webHidden/>
        </w:rPr>
      </w:r>
      <w:r>
        <w:rPr>
          <w:noProof/>
          <w:webHidden/>
        </w:rPr>
        <w:fldChar w:fldCharType="separate"/>
      </w:r>
      <w:ins w:id="369" w:author="zhuhn" w:date="2016-10-14T16:09:00Z">
        <w:r>
          <w:rPr>
            <w:noProof/>
            <w:webHidden/>
          </w:rPr>
          <w:t>15</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70" w:author="zhuhn" w:date="2016-10-14T16:09:00Z"/>
          <w:rFonts w:cstheme="minorBidi"/>
          <w:smallCaps w:val="0"/>
          <w:noProof/>
          <w:kern w:val="0"/>
          <w:sz w:val="22"/>
          <w:szCs w:val="22"/>
        </w:rPr>
      </w:pPr>
      <w:ins w:id="371" w:author="zhuhn" w:date="2016-10-14T16:09:00Z">
        <w:r w:rsidRPr="00204B2D">
          <w:rPr>
            <w:rStyle w:val="a5"/>
            <w:noProof/>
          </w:rPr>
          <w:fldChar w:fldCharType="begin"/>
        </w:r>
        <w:r w:rsidRPr="00204B2D">
          <w:rPr>
            <w:rStyle w:val="a5"/>
            <w:noProof/>
          </w:rPr>
          <w:instrText xml:space="preserve"> </w:instrText>
        </w:r>
        <w:r>
          <w:rPr>
            <w:noProof/>
          </w:rPr>
          <w:instrText>HYPERLINK \l "_Toc464224713"</w:instrText>
        </w:r>
        <w:r w:rsidRPr="00204B2D">
          <w:rPr>
            <w:rStyle w:val="a5"/>
            <w:noProof/>
          </w:rPr>
          <w:instrText xml:space="preserve"> </w:instrText>
        </w:r>
        <w:r w:rsidRPr="00204B2D">
          <w:rPr>
            <w:rStyle w:val="a5"/>
            <w:noProof/>
          </w:rPr>
          <w:fldChar w:fldCharType="separate"/>
        </w:r>
        <w:r w:rsidRPr="00204B2D">
          <w:rPr>
            <w:rStyle w:val="a5"/>
            <w:noProof/>
          </w:rPr>
          <w:t>4.8</w:t>
        </w:r>
        <w:r>
          <w:rPr>
            <w:rFonts w:cstheme="minorBidi"/>
            <w:smallCaps w:val="0"/>
            <w:noProof/>
            <w:kern w:val="0"/>
            <w:sz w:val="22"/>
            <w:szCs w:val="22"/>
          </w:rPr>
          <w:tab/>
        </w:r>
        <w:r w:rsidRPr="00204B2D">
          <w:rPr>
            <w:rStyle w:val="a5"/>
            <w:rFonts w:hint="eastAsia"/>
            <w:noProof/>
          </w:rPr>
          <w:t>友情链接</w:t>
        </w:r>
        <w:r>
          <w:rPr>
            <w:noProof/>
            <w:webHidden/>
          </w:rPr>
          <w:tab/>
        </w:r>
        <w:r>
          <w:rPr>
            <w:noProof/>
            <w:webHidden/>
          </w:rPr>
          <w:fldChar w:fldCharType="begin"/>
        </w:r>
        <w:r>
          <w:rPr>
            <w:noProof/>
            <w:webHidden/>
          </w:rPr>
          <w:instrText xml:space="preserve"> PAGEREF _Toc464224713 \h </w:instrText>
        </w:r>
      </w:ins>
      <w:r>
        <w:rPr>
          <w:noProof/>
          <w:webHidden/>
        </w:rPr>
      </w:r>
      <w:r>
        <w:rPr>
          <w:noProof/>
          <w:webHidden/>
        </w:rPr>
        <w:fldChar w:fldCharType="separate"/>
      </w:r>
      <w:ins w:id="372" w:author="zhuhn" w:date="2016-10-14T16:09:00Z">
        <w:r>
          <w:rPr>
            <w:noProof/>
            <w:webHidden/>
          </w:rPr>
          <w:t>16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73" w:author="zhuhn" w:date="2016-10-14T16:09:00Z"/>
          <w:rFonts w:cstheme="minorBidi"/>
          <w:smallCaps w:val="0"/>
          <w:noProof/>
          <w:kern w:val="0"/>
          <w:sz w:val="22"/>
          <w:szCs w:val="22"/>
        </w:rPr>
      </w:pPr>
      <w:ins w:id="374" w:author="zhuhn" w:date="2016-10-14T16:09:00Z">
        <w:r w:rsidRPr="00204B2D">
          <w:rPr>
            <w:rStyle w:val="a5"/>
            <w:noProof/>
          </w:rPr>
          <w:fldChar w:fldCharType="begin"/>
        </w:r>
        <w:r w:rsidRPr="00204B2D">
          <w:rPr>
            <w:rStyle w:val="a5"/>
            <w:noProof/>
          </w:rPr>
          <w:instrText xml:space="preserve"> </w:instrText>
        </w:r>
        <w:r>
          <w:rPr>
            <w:noProof/>
          </w:rPr>
          <w:instrText>HYPERLINK \l "_Toc464224719"</w:instrText>
        </w:r>
        <w:r w:rsidRPr="00204B2D">
          <w:rPr>
            <w:rStyle w:val="a5"/>
            <w:noProof/>
          </w:rPr>
          <w:instrText xml:space="preserve"> </w:instrText>
        </w:r>
        <w:r w:rsidRPr="00204B2D">
          <w:rPr>
            <w:rStyle w:val="a5"/>
            <w:noProof/>
          </w:rPr>
          <w:fldChar w:fldCharType="separate"/>
        </w:r>
        <w:r w:rsidRPr="00204B2D">
          <w:rPr>
            <w:rStyle w:val="a5"/>
            <w:noProof/>
          </w:rPr>
          <w:t>4.9</w:t>
        </w:r>
        <w:r>
          <w:rPr>
            <w:rFonts w:cstheme="minorBidi"/>
            <w:smallCaps w:val="0"/>
            <w:noProof/>
            <w:kern w:val="0"/>
            <w:sz w:val="22"/>
            <w:szCs w:val="22"/>
          </w:rPr>
          <w:tab/>
        </w:r>
        <w:r w:rsidRPr="00204B2D">
          <w:rPr>
            <w:rStyle w:val="a5"/>
            <w:noProof/>
          </w:rPr>
          <w:t>app</w:t>
        </w:r>
        <w:r w:rsidRPr="00204B2D">
          <w:rPr>
            <w:rStyle w:val="a5"/>
            <w:rFonts w:hint="eastAsia"/>
            <w:noProof/>
          </w:rPr>
          <w:t>、微博、微信</w:t>
        </w:r>
        <w:r>
          <w:rPr>
            <w:noProof/>
            <w:webHidden/>
          </w:rPr>
          <w:tab/>
        </w:r>
        <w:r>
          <w:rPr>
            <w:noProof/>
            <w:webHidden/>
          </w:rPr>
          <w:fldChar w:fldCharType="begin"/>
        </w:r>
        <w:r>
          <w:rPr>
            <w:noProof/>
            <w:webHidden/>
          </w:rPr>
          <w:instrText xml:space="preserve"> PAGEREF _Toc464224719 \h </w:instrText>
        </w:r>
      </w:ins>
      <w:r>
        <w:rPr>
          <w:noProof/>
          <w:webHidden/>
        </w:rPr>
      </w:r>
      <w:r>
        <w:rPr>
          <w:noProof/>
          <w:webHidden/>
        </w:rPr>
        <w:fldChar w:fldCharType="separate"/>
      </w:r>
      <w:ins w:id="375" w:author="zhuhn" w:date="2016-10-14T16:09:00Z">
        <w:r>
          <w:rPr>
            <w:noProof/>
            <w:webHidden/>
          </w:rPr>
          <w:t>16</w:t>
        </w:r>
        <w:r>
          <w:rPr>
            <w:noProof/>
            <w:webHidden/>
          </w:rPr>
          <w:fldChar w:fldCharType="end"/>
        </w:r>
        <w:r w:rsidRPr="00204B2D">
          <w:rPr>
            <w:rStyle w:val="a5"/>
            <w:noProof/>
          </w:rPr>
          <w:fldChar w:fldCharType="end"/>
        </w:r>
      </w:ins>
    </w:p>
    <w:p w:rsidR="00E666B7" w:rsidRDefault="00E666B7">
      <w:pPr>
        <w:pStyle w:val="10"/>
        <w:rPr>
          <w:ins w:id="376" w:author="zhuhn" w:date="2016-10-14T16:09:00Z"/>
          <w:rFonts w:cstheme="minorBidi"/>
          <w:b w:val="0"/>
          <w:bCs w:val="0"/>
          <w:caps w:val="0"/>
          <w:noProof/>
          <w:kern w:val="0"/>
          <w:sz w:val="22"/>
          <w:szCs w:val="22"/>
        </w:rPr>
      </w:pPr>
      <w:ins w:id="377" w:author="zhuhn" w:date="2016-10-14T16:09:00Z">
        <w:r w:rsidRPr="00204B2D">
          <w:rPr>
            <w:rStyle w:val="a5"/>
            <w:noProof/>
          </w:rPr>
          <w:fldChar w:fldCharType="begin"/>
        </w:r>
        <w:r w:rsidRPr="00204B2D">
          <w:rPr>
            <w:rStyle w:val="a5"/>
            <w:noProof/>
          </w:rPr>
          <w:instrText xml:space="preserve"> </w:instrText>
        </w:r>
        <w:r>
          <w:rPr>
            <w:noProof/>
          </w:rPr>
          <w:instrText>HYPERLINK \l "_Toc464224720"</w:instrText>
        </w:r>
        <w:r w:rsidRPr="00204B2D">
          <w:rPr>
            <w:rStyle w:val="a5"/>
            <w:noProof/>
          </w:rPr>
          <w:instrText xml:space="preserve"> </w:instrText>
        </w:r>
        <w:r w:rsidRPr="00204B2D">
          <w:rPr>
            <w:rStyle w:val="a5"/>
            <w:noProof/>
          </w:rPr>
          <w:fldChar w:fldCharType="separate"/>
        </w:r>
        <w:r w:rsidRPr="00204B2D">
          <w:rPr>
            <w:rStyle w:val="a5"/>
            <w:noProof/>
          </w:rPr>
          <w:t>5</w:t>
        </w:r>
        <w:r>
          <w:rPr>
            <w:rFonts w:cstheme="minorBidi"/>
            <w:b w:val="0"/>
            <w:bCs w:val="0"/>
            <w:caps w:val="0"/>
            <w:noProof/>
            <w:kern w:val="0"/>
            <w:sz w:val="22"/>
            <w:szCs w:val="22"/>
          </w:rPr>
          <w:tab/>
        </w:r>
        <w:r w:rsidRPr="00204B2D">
          <w:rPr>
            <w:rStyle w:val="a5"/>
            <w:rFonts w:hint="eastAsia"/>
            <w:noProof/>
          </w:rPr>
          <w:t>二级页面内容要求</w:t>
        </w:r>
        <w:r>
          <w:rPr>
            <w:noProof/>
            <w:webHidden/>
          </w:rPr>
          <w:tab/>
        </w:r>
        <w:r>
          <w:rPr>
            <w:noProof/>
            <w:webHidden/>
          </w:rPr>
          <w:fldChar w:fldCharType="begin"/>
        </w:r>
        <w:r>
          <w:rPr>
            <w:noProof/>
            <w:webHidden/>
          </w:rPr>
          <w:instrText xml:space="preserve"> PAGEREF _Toc464224720 \h </w:instrText>
        </w:r>
      </w:ins>
      <w:r>
        <w:rPr>
          <w:noProof/>
          <w:webHidden/>
        </w:rPr>
      </w:r>
      <w:r>
        <w:rPr>
          <w:noProof/>
          <w:webHidden/>
        </w:rPr>
        <w:fldChar w:fldCharType="separate"/>
      </w:r>
      <w:ins w:id="378" w:author="zhuhn" w:date="2016-10-14T16:09:00Z">
        <w:r>
          <w:rPr>
            <w:noProof/>
            <w:webHidden/>
          </w:rPr>
          <w:t>16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79" w:author="zhuhn" w:date="2016-10-14T16:09:00Z"/>
          <w:rFonts w:cstheme="minorBidi"/>
          <w:smallCaps w:val="0"/>
          <w:noProof/>
          <w:kern w:val="0"/>
          <w:sz w:val="22"/>
          <w:szCs w:val="22"/>
        </w:rPr>
      </w:pPr>
      <w:ins w:id="380" w:author="zhuhn" w:date="2016-10-14T16:09:00Z">
        <w:r w:rsidRPr="00204B2D">
          <w:rPr>
            <w:rStyle w:val="a5"/>
            <w:noProof/>
          </w:rPr>
          <w:fldChar w:fldCharType="begin"/>
        </w:r>
        <w:r w:rsidRPr="00204B2D">
          <w:rPr>
            <w:rStyle w:val="a5"/>
            <w:noProof/>
          </w:rPr>
          <w:instrText xml:space="preserve"> </w:instrText>
        </w:r>
        <w:r>
          <w:rPr>
            <w:noProof/>
          </w:rPr>
          <w:instrText>HYPERLINK \l "_Toc464224721"</w:instrText>
        </w:r>
        <w:r w:rsidRPr="00204B2D">
          <w:rPr>
            <w:rStyle w:val="a5"/>
            <w:noProof/>
          </w:rPr>
          <w:instrText xml:space="preserve"> </w:instrText>
        </w:r>
        <w:r w:rsidRPr="00204B2D">
          <w:rPr>
            <w:rStyle w:val="a5"/>
            <w:noProof/>
          </w:rPr>
          <w:fldChar w:fldCharType="separate"/>
        </w:r>
        <w:r w:rsidRPr="00204B2D">
          <w:rPr>
            <w:rStyle w:val="a5"/>
            <w:noProof/>
          </w:rPr>
          <w:t>5.1</w:t>
        </w:r>
        <w:r>
          <w:rPr>
            <w:rFonts w:cstheme="minorBidi"/>
            <w:smallCaps w:val="0"/>
            <w:noProof/>
            <w:kern w:val="0"/>
            <w:sz w:val="22"/>
            <w:szCs w:val="22"/>
          </w:rPr>
          <w:tab/>
        </w:r>
        <w:r w:rsidRPr="00204B2D">
          <w:rPr>
            <w:rStyle w:val="a5"/>
            <w:rFonts w:hint="eastAsia"/>
            <w:noProof/>
          </w:rPr>
          <w:t>基地分类列表页</w:t>
        </w:r>
        <w:r>
          <w:rPr>
            <w:noProof/>
            <w:webHidden/>
          </w:rPr>
          <w:tab/>
        </w:r>
        <w:r>
          <w:rPr>
            <w:noProof/>
            <w:webHidden/>
          </w:rPr>
          <w:fldChar w:fldCharType="begin"/>
        </w:r>
        <w:r>
          <w:rPr>
            <w:noProof/>
            <w:webHidden/>
          </w:rPr>
          <w:instrText xml:space="preserve"> PAGEREF _Toc464224721 \h </w:instrText>
        </w:r>
      </w:ins>
      <w:r>
        <w:rPr>
          <w:noProof/>
          <w:webHidden/>
        </w:rPr>
      </w:r>
      <w:r>
        <w:rPr>
          <w:noProof/>
          <w:webHidden/>
        </w:rPr>
        <w:fldChar w:fldCharType="separate"/>
      </w:r>
      <w:ins w:id="381" w:author="zhuhn" w:date="2016-10-14T16:09:00Z">
        <w:r>
          <w:rPr>
            <w:noProof/>
            <w:webHidden/>
          </w:rPr>
          <w:t>16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82" w:author="zhuhn" w:date="2016-10-14T16:09:00Z"/>
          <w:rFonts w:cstheme="minorBidi"/>
          <w:smallCaps w:val="0"/>
          <w:noProof/>
          <w:kern w:val="0"/>
          <w:sz w:val="22"/>
          <w:szCs w:val="22"/>
        </w:rPr>
      </w:pPr>
      <w:ins w:id="383" w:author="zhuhn" w:date="2016-10-14T16:09:00Z">
        <w:r w:rsidRPr="00204B2D">
          <w:rPr>
            <w:rStyle w:val="a5"/>
            <w:noProof/>
          </w:rPr>
          <w:fldChar w:fldCharType="begin"/>
        </w:r>
        <w:r w:rsidRPr="00204B2D">
          <w:rPr>
            <w:rStyle w:val="a5"/>
            <w:noProof/>
          </w:rPr>
          <w:instrText xml:space="preserve"> </w:instrText>
        </w:r>
        <w:r>
          <w:rPr>
            <w:noProof/>
          </w:rPr>
          <w:instrText>HYPERLINK \l "_Toc464224723"</w:instrText>
        </w:r>
        <w:r w:rsidRPr="00204B2D">
          <w:rPr>
            <w:rStyle w:val="a5"/>
            <w:noProof/>
          </w:rPr>
          <w:instrText xml:space="preserve"> </w:instrText>
        </w:r>
        <w:r w:rsidRPr="00204B2D">
          <w:rPr>
            <w:rStyle w:val="a5"/>
            <w:noProof/>
          </w:rPr>
          <w:fldChar w:fldCharType="separate"/>
        </w:r>
        <w:r w:rsidRPr="00204B2D">
          <w:rPr>
            <w:rStyle w:val="a5"/>
            <w:noProof/>
          </w:rPr>
          <w:t>5.2</w:t>
        </w:r>
        <w:r>
          <w:rPr>
            <w:rFonts w:cstheme="minorBidi"/>
            <w:smallCaps w:val="0"/>
            <w:noProof/>
            <w:kern w:val="0"/>
            <w:sz w:val="22"/>
            <w:szCs w:val="22"/>
          </w:rPr>
          <w:tab/>
        </w:r>
        <w:r w:rsidRPr="00204B2D">
          <w:rPr>
            <w:rStyle w:val="a5"/>
            <w:rFonts w:hint="eastAsia"/>
            <w:noProof/>
          </w:rPr>
          <w:t>基地详情页</w:t>
        </w:r>
        <w:r>
          <w:rPr>
            <w:noProof/>
            <w:webHidden/>
          </w:rPr>
          <w:tab/>
        </w:r>
        <w:r>
          <w:rPr>
            <w:noProof/>
            <w:webHidden/>
          </w:rPr>
          <w:fldChar w:fldCharType="begin"/>
        </w:r>
        <w:r>
          <w:rPr>
            <w:noProof/>
            <w:webHidden/>
          </w:rPr>
          <w:instrText xml:space="preserve"> PAGEREF _Toc464224723 \h </w:instrText>
        </w:r>
      </w:ins>
      <w:r>
        <w:rPr>
          <w:noProof/>
          <w:webHidden/>
        </w:rPr>
      </w:r>
      <w:r>
        <w:rPr>
          <w:noProof/>
          <w:webHidden/>
        </w:rPr>
        <w:fldChar w:fldCharType="separate"/>
      </w:r>
      <w:ins w:id="384" w:author="zhuhn" w:date="2016-10-14T16:09:00Z">
        <w:r>
          <w:rPr>
            <w:noProof/>
            <w:webHidden/>
          </w:rPr>
          <w:t>18</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85" w:author="zhuhn" w:date="2016-10-14T16:09:00Z"/>
          <w:rFonts w:cstheme="minorBidi"/>
          <w:i w:val="0"/>
          <w:iCs w:val="0"/>
          <w:noProof/>
          <w:kern w:val="0"/>
          <w:sz w:val="22"/>
          <w:szCs w:val="22"/>
        </w:rPr>
      </w:pPr>
      <w:ins w:id="386" w:author="zhuhn" w:date="2016-10-14T16:09:00Z">
        <w:r w:rsidRPr="00204B2D">
          <w:rPr>
            <w:rStyle w:val="a5"/>
            <w:noProof/>
          </w:rPr>
          <w:fldChar w:fldCharType="begin"/>
        </w:r>
        <w:r w:rsidRPr="00204B2D">
          <w:rPr>
            <w:rStyle w:val="a5"/>
            <w:noProof/>
          </w:rPr>
          <w:instrText xml:space="preserve"> </w:instrText>
        </w:r>
        <w:r>
          <w:rPr>
            <w:noProof/>
          </w:rPr>
          <w:instrText>HYPERLINK \l "_Toc464224724"</w:instrText>
        </w:r>
        <w:r w:rsidRPr="00204B2D">
          <w:rPr>
            <w:rStyle w:val="a5"/>
            <w:noProof/>
          </w:rPr>
          <w:instrText xml:space="preserve"> </w:instrText>
        </w:r>
        <w:r w:rsidRPr="00204B2D">
          <w:rPr>
            <w:rStyle w:val="a5"/>
            <w:noProof/>
          </w:rPr>
          <w:fldChar w:fldCharType="separate"/>
        </w:r>
        <w:r w:rsidRPr="00204B2D">
          <w:rPr>
            <w:rStyle w:val="a5"/>
            <w:noProof/>
          </w:rPr>
          <w:t>5.2.1</w:t>
        </w:r>
        <w:r>
          <w:rPr>
            <w:rFonts w:cstheme="minorBidi"/>
            <w:i w:val="0"/>
            <w:iCs w:val="0"/>
            <w:noProof/>
            <w:kern w:val="0"/>
            <w:sz w:val="22"/>
            <w:szCs w:val="22"/>
          </w:rPr>
          <w:tab/>
        </w:r>
        <w:r w:rsidRPr="00204B2D">
          <w:rPr>
            <w:rStyle w:val="a5"/>
            <w:rFonts w:hint="eastAsia"/>
            <w:noProof/>
          </w:rPr>
          <w:t>基地申请</w:t>
        </w:r>
        <w:r>
          <w:rPr>
            <w:noProof/>
            <w:webHidden/>
          </w:rPr>
          <w:tab/>
        </w:r>
        <w:r>
          <w:rPr>
            <w:noProof/>
            <w:webHidden/>
          </w:rPr>
          <w:fldChar w:fldCharType="begin"/>
        </w:r>
        <w:r>
          <w:rPr>
            <w:noProof/>
            <w:webHidden/>
          </w:rPr>
          <w:instrText xml:space="preserve"> PAGEREF _Toc464224724 \h </w:instrText>
        </w:r>
      </w:ins>
      <w:r>
        <w:rPr>
          <w:noProof/>
          <w:webHidden/>
        </w:rPr>
      </w:r>
      <w:r>
        <w:rPr>
          <w:noProof/>
          <w:webHidden/>
        </w:rPr>
        <w:fldChar w:fldCharType="separate"/>
      </w:r>
      <w:ins w:id="387" w:author="zhuhn" w:date="2016-10-14T16:09:00Z">
        <w:r>
          <w:rPr>
            <w:noProof/>
            <w:webHidden/>
          </w:rPr>
          <w:t>24</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388" w:author="zhuhn" w:date="2016-10-14T16:09:00Z"/>
          <w:rFonts w:cstheme="minorBidi"/>
          <w:smallCaps w:val="0"/>
          <w:noProof/>
          <w:kern w:val="0"/>
          <w:sz w:val="22"/>
          <w:szCs w:val="22"/>
        </w:rPr>
      </w:pPr>
      <w:ins w:id="389" w:author="zhuhn" w:date="2016-10-14T16:09:00Z">
        <w:r w:rsidRPr="00204B2D">
          <w:rPr>
            <w:rStyle w:val="a5"/>
            <w:noProof/>
          </w:rPr>
          <w:fldChar w:fldCharType="begin"/>
        </w:r>
        <w:r w:rsidRPr="00204B2D">
          <w:rPr>
            <w:rStyle w:val="a5"/>
            <w:noProof/>
          </w:rPr>
          <w:instrText xml:space="preserve"> </w:instrText>
        </w:r>
        <w:r>
          <w:rPr>
            <w:noProof/>
          </w:rPr>
          <w:instrText>HYPERLINK \l "_Toc464224725"</w:instrText>
        </w:r>
        <w:r w:rsidRPr="00204B2D">
          <w:rPr>
            <w:rStyle w:val="a5"/>
            <w:noProof/>
          </w:rPr>
          <w:instrText xml:space="preserve"> </w:instrText>
        </w:r>
        <w:r w:rsidRPr="00204B2D">
          <w:rPr>
            <w:rStyle w:val="a5"/>
            <w:noProof/>
          </w:rPr>
          <w:fldChar w:fldCharType="separate"/>
        </w:r>
        <w:r w:rsidRPr="00204B2D">
          <w:rPr>
            <w:rStyle w:val="a5"/>
            <w:noProof/>
          </w:rPr>
          <w:t>5.3</w:t>
        </w:r>
        <w:r>
          <w:rPr>
            <w:rFonts w:cstheme="minorBidi"/>
            <w:smallCaps w:val="0"/>
            <w:noProof/>
            <w:kern w:val="0"/>
            <w:sz w:val="22"/>
            <w:szCs w:val="22"/>
          </w:rPr>
          <w:tab/>
        </w:r>
        <w:r w:rsidRPr="00204B2D">
          <w:rPr>
            <w:rStyle w:val="a5"/>
            <w:rFonts w:hint="eastAsia"/>
            <w:noProof/>
          </w:rPr>
          <w:t>活动详情页</w:t>
        </w:r>
        <w:r>
          <w:rPr>
            <w:noProof/>
            <w:webHidden/>
          </w:rPr>
          <w:tab/>
        </w:r>
        <w:r>
          <w:rPr>
            <w:noProof/>
            <w:webHidden/>
          </w:rPr>
          <w:fldChar w:fldCharType="begin"/>
        </w:r>
        <w:r>
          <w:rPr>
            <w:noProof/>
            <w:webHidden/>
          </w:rPr>
          <w:instrText xml:space="preserve"> PAGEREF _Toc464224725 \h </w:instrText>
        </w:r>
      </w:ins>
      <w:r>
        <w:rPr>
          <w:noProof/>
          <w:webHidden/>
        </w:rPr>
      </w:r>
      <w:r>
        <w:rPr>
          <w:noProof/>
          <w:webHidden/>
        </w:rPr>
        <w:fldChar w:fldCharType="separate"/>
      </w:r>
      <w:ins w:id="390" w:author="zhuhn" w:date="2016-10-14T16:09:00Z">
        <w:r>
          <w:rPr>
            <w:noProof/>
            <w:webHidden/>
          </w:rPr>
          <w:t>25</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91" w:author="zhuhn" w:date="2016-10-14T16:09:00Z"/>
          <w:rFonts w:cstheme="minorBidi"/>
          <w:i w:val="0"/>
          <w:iCs w:val="0"/>
          <w:noProof/>
          <w:kern w:val="0"/>
          <w:sz w:val="22"/>
          <w:szCs w:val="22"/>
        </w:rPr>
      </w:pPr>
      <w:ins w:id="392" w:author="zhuhn" w:date="2016-10-14T16:09:00Z">
        <w:r w:rsidRPr="00204B2D">
          <w:rPr>
            <w:rStyle w:val="a5"/>
            <w:noProof/>
          </w:rPr>
          <w:fldChar w:fldCharType="begin"/>
        </w:r>
        <w:r w:rsidRPr="00204B2D">
          <w:rPr>
            <w:rStyle w:val="a5"/>
            <w:noProof/>
          </w:rPr>
          <w:instrText xml:space="preserve"> </w:instrText>
        </w:r>
        <w:r>
          <w:rPr>
            <w:noProof/>
          </w:rPr>
          <w:instrText>HYPERLINK \l "_Toc464224726"</w:instrText>
        </w:r>
        <w:r w:rsidRPr="00204B2D">
          <w:rPr>
            <w:rStyle w:val="a5"/>
            <w:noProof/>
          </w:rPr>
          <w:instrText xml:space="preserve"> </w:instrText>
        </w:r>
        <w:r w:rsidRPr="00204B2D">
          <w:rPr>
            <w:rStyle w:val="a5"/>
            <w:noProof/>
          </w:rPr>
          <w:fldChar w:fldCharType="separate"/>
        </w:r>
        <w:r w:rsidRPr="00204B2D">
          <w:rPr>
            <w:rStyle w:val="a5"/>
            <w:noProof/>
          </w:rPr>
          <w:t>5.3.1</w:t>
        </w:r>
        <w:r>
          <w:rPr>
            <w:rFonts w:cstheme="minorBidi"/>
            <w:i w:val="0"/>
            <w:iCs w:val="0"/>
            <w:noProof/>
            <w:kern w:val="0"/>
            <w:sz w:val="22"/>
            <w:szCs w:val="22"/>
          </w:rPr>
          <w:tab/>
        </w:r>
        <w:r w:rsidRPr="00204B2D">
          <w:rPr>
            <w:rStyle w:val="a5"/>
            <w:rFonts w:hint="eastAsia"/>
            <w:noProof/>
          </w:rPr>
          <w:t>活动详情展示</w:t>
        </w:r>
        <w:r>
          <w:rPr>
            <w:noProof/>
            <w:webHidden/>
          </w:rPr>
          <w:tab/>
        </w:r>
        <w:r>
          <w:rPr>
            <w:noProof/>
            <w:webHidden/>
          </w:rPr>
          <w:fldChar w:fldCharType="begin"/>
        </w:r>
        <w:r>
          <w:rPr>
            <w:noProof/>
            <w:webHidden/>
          </w:rPr>
          <w:instrText xml:space="preserve"> PAGEREF _Toc464224726 \h </w:instrText>
        </w:r>
      </w:ins>
      <w:r>
        <w:rPr>
          <w:noProof/>
          <w:webHidden/>
        </w:rPr>
      </w:r>
      <w:r>
        <w:rPr>
          <w:noProof/>
          <w:webHidden/>
        </w:rPr>
        <w:fldChar w:fldCharType="separate"/>
      </w:r>
      <w:ins w:id="393" w:author="zhuhn" w:date="2016-10-14T16:09:00Z">
        <w:r>
          <w:rPr>
            <w:noProof/>
            <w:webHidden/>
          </w:rPr>
          <w:t>29</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94" w:author="zhuhn" w:date="2016-10-14T16:09:00Z"/>
          <w:rFonts w:cstheme="minorBidi"/>
          <w:i w:val="0"/>
          <w:iCs w:val="0"/>
          <w:noProof/>
          <w:kern w:val="0"/>
          <w:sz w:val="22"/>
          <w:szCs w:val="22"/>
        </w:rPr>
      </w:pPr>
      <w:ins w:id="395" w:author="zhuhn" w:date="2016-10-14T16:09:00Z">
        <w:r w:rsidRPr="00204B2D">
          <w:rPr>
            <w:rStyle w:val="a5"/>
            <w:noProof/>
          </w:rPr>
          <w:fldChar w:fldCharType="begin"/>
        </w:r>
        <w:r w:rsidRPr="00204B2D">
          <w:rPr>
            <w:rStyle w:val="a5"/>
            <w:noProof/>
          </w:rPr>
          <w:instrText xml:space="preserve"> </w:instrText>
        </w:r>
        <w:r>
          <w:rPr>
            <w:noProof/>
          </w:rPr>
          <w:instrText>HYPERLINK \l "_Toc464224727"</w:instrText>
        </w:r>
        <w:r w:rsidRPr="00204B2D">
          <w:rPr>
            <w:rStyle w:val="a5"/>
            <w:noProof/>
          </w:rPr>
          <w:instrText xml:space="preserve"> </w:instrText>
        </w:r>
        <w:r w:rsidRPr="00204B2D">
          <w:rPr>
            <w:rStyle w:val="a5"/>
            <w:noProof/>
          </w:rPr>
          <w:fldChar w:fldCharType="separate"/>
        </w:r>
        <w:r w:rsidRPr="00204B2D">
          <w:rPr>
            <w:rStyle w:val="a5"/>
            <w:noProof/>
          </w:rPr>
          <w:t>5.3.2</w:t>
        </w:r>
        <w:r>
          <w:rPr>
            <w:rFonts w:cstheme="minorBidi"/>
            <w:i w:val="0"/>
            <w:iCs w:val="0"/>
            <w:noProof/>
            <w:kern w:val="0"/>
            <w:sz w:val="22"/>
            <w:szCs w:val="22"/>
          </w:rPr>
          <w:tab/>
        </w:r>
        <w:r w:rsidRPr="00204B2D">
          <w:rPr>
            <w:rStyle w:val="a5"/>
            <w:rFonts w:hint="eastAsia"/>
            <w:noProof/>
          </w:rPr>
          <w:t>关注</w:t>
        </w:r>
        <w:r w:rsidRPr="00204B2D">
          <w:rPr>
            <w:rStyle w:val="a5"/>
            <w:noProof/>
          </w:rPr>
          <w:t>/</w:t>
        </w:r>
        <w:r w:rsidRPr="00204B2D">
          <w:rPr>
            <w:rStyle w:val="a5"/>
            <w:rFonts w:hint="eastAsia"/>
            <w:noProof/>
          </w:rPr>
          <w:t>分享</w:t>
        </w:r>
        <w:r>
          <w:rPr>
            <w:noProof/>
            <w:webHidden/>
          </w:rPr>
          <w:tab/>
        </w:r>
        <w:r>
          <w:rPr>
            <w:noProof/>
            <w:webHidden/>
          </w:rPr>
          <w:fldChar w:fldCharType="begin"/>
        </w:r>
        <w:r>
          <w:rPr>
            <w:noProof/>
            <w:webHidden/>
          </w:rPr>
          <w:instrText xml:space="preserve"> PAGEREF _Toc464224727 \h </w:instrText>
        </w:r>
      </w:ins>
      <w:r>
        <w:rPr>
          <w:noProof/>
          <w:webHidden/>
        </w:rPr>
      </w:r>
      <w:r>
        <w:rPr>
          <w:noProof/>
          <w:webHidden/>
        </w:rPr>
        <w:fldChar w:fldCharType="separate"/>
      </w:r>
      <w:ins w:id="396" w:author="zhuhn" w:date="2016-10-14T16:09:00Z">
        <w:r>
          <w:rPr>
            <w:noProof/>
            <w:webHidden/>
          </w:rPr>
          <w:t>32</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397" w:author="zhuhn" w:date="2016-10-14T16:09:00Z"/>
          <w:rFonts w:cstheme="minorBidi"/>
          <w:i w:val="0"/>
          <w:iCs w:val="0"/>
          <w:noProof/>
          <w:kern w:val="0"/>
          <w:sz w:val="22"/>
          <w:szCs w:val="22"/>
        </w:rPr>
      </w:pPr>
      <w:ins w:id="398" w:author="zhuhn" w:date="2016-10-14T16:09:00Z">
        <w:r w:rsidRPr="00204B2D">
          <w:rPr>
            <w:rStyle w:val="a5"/>
            <w:noProof/>
          </w:rPr>
          <w:fldChar w:fldCharType="begin"/>
        </w:r>
        <w:r w:rsidRPr="00204B2D">
          <w:rPr>
            <w:rStyle w:val="a5"/>
            <w:noProof/>
          </w:rPr>
          <w:instrText xml:space="preserve"> </w:instrText>
        </w:r>
        <w:r>
          <w:rPr>
            <w:noProof/>
          </w:rPr>
          <w:instrText>HYPERLINK \l "_Toc464224728"</w:instrText>
        </w:r>
        <w:r w:rsidRPr="00204B2D">
          <w:rPr>
            <w:rStyle w:val="a5"/>
            <w:noProof/>
          </w:rPr>
          <w:instrText xml:space="preserve"> </w:instrText>
        </w:r>
        <w:r w:rsidRPr="00204B2D">
          <w:rPr>
            <w:rStyle w:val="a5"/>
            <w:noProof/>
          </w:rPr>
          <w:fldChar w:fldCharType="separate"/>
        </w:r>
        <w:r w:rsidRPr="00204B2D">
          <w:rPr>
            <w:rStyle w:val="a5"/>
            <w:noProof/>
          </w:rPr>
          <w:t>5.3.3</w:t>
        </w:r>
        <w:r>
          <w:rPr>
            <w:rFonts w:cstheme="minorBidi"/>
            <w:i w:val="0"/>
            <w:iCs w:val="0"/>
            <w:noProof/>
            <w:kern w:val="0"/>
            <w:sz w:val="22"/>
            <w:szCs w:val="22"/>
          </w:rPr>
          <w:tab/>
        </w:r>
        <w:r w:rsidRPr="00204B2D">
          <w:rPr>
            <w:rStyle w:val="a5"/>
            <w:rFonts w:hint="eastAsia"/>
            <w:noProof/>
          </w:rPr>
          <w:t>活动的数据展示</w:t>
        </w:r>
        <w:r>
          <w:rPr>
            <w:noProof/>
            <w:webHidden/>
          </w:rPr>
          <w:tab/>
        </w:r>
        <w:r>
          <w:rPr>
            <w:noProof/>
            <w:webHidden/>
          </w:rPr>
          <w:fldChar w:fldCharType="begin"/>
        </w:r>
        <w:r>
          <w:rPr>
            <w:noProof/>
            <w:webHidden/>
          </w:rPr>
          <w:instrText xml:space="preserve"> PAGEREF _Toc464224728 \h </w:instrText>
        </w:r>
      </w:ins>
      <w:r>
        <w:rPr>
          <w:noProof/>
          <w:webHidden/>
        </w:rPr>
      </w:r>
      <w:r>
        <w:rPr>
          <w:noProof/>
          <w:webHidden/>
        </w:rPr>
        <w:fldChar w:fldCharType="separate"/>
      </w:r>
      <w:ins w:id="399" w:author="zhuhn" w:date="2016-10-14T16:09:00Z">
        <w:r>
          <w:rPr>
            <w:noProof/>
            <w:webHidden/>
          </w:rPr>
          <w:t>33</w:t>
        </w:r>
        <w:r>
          <w:rPr>
            <w:noProof/>
            <w:webHidden/>
          </w:rPr>
          <w:fldChar w:fldCharType="end"/>
        </w:r>
        <w:r w:rsidRPr="00204B2D">
          <w:rPr>
            <w:rStyle w:val="a5"/>
            <w:noProof/>
          </w:rPr>
          <w:fldChar w:fldCharType="end"/>
        </w:r>
      </w:ins>
    </w:p>
    <w:p w:rsidR="00E666B7" w:rsidRDefault="00E666B7">
      <w:pPr>
        <w:pStyle w:val="30"/>
        <w:tabs>
          <w:tab w:val="left" w:pos="1050"/>
          <w:tab w:val="right" w:leader="dot" w:pos="8296"/>
        </w:tabs>
        <w:rPr>
          <w:ins w:id="400" w:author="zhuhn" w:date="2016-10-14T16:09:00Z"/>
          <w:rFonts w:cstheme="minorBidi"/>
          <w:i w:val="0"/>
          <w:iCs w:val="0"/>
          <w:noProof/>
          <w:kern w:val="0"/>
          <w:sz w:val="22"/>
          <w:szCs w:val="22"/>
        </w:rPr>
      </w:pPr>
      <w:ins w:id="401" w:author="zhuhn" w:date="2016-10-14T16:09:00Z">
        <w:r w:rsidRPr="00204B2D">
          <w:rPr>
            <w:rStyle w:val="a5"/>
            <w:noProof/>
          </w:rPr>
          <w:fldChar w:fldCharType="begin"/>
        </w:r>
        <w:r w:rsidRPr="00204B2D">
          <w:rPr>
            <w:rStyle w:val="a5"/>
            <w:noProof/>
          </w:rPr>
          <w:instrText xml:space="preserve"> </w:instrText>
        </w:r>
        <w:r>
          <w:rPr>
            <w:noProof/>
          </w:rPr>
          <w:instrText>HYPERLINK \l "_Toc464224729"</w:instrText>
        </w:r>
        <w:r w:rsidRPr="00204B2D">
          <w:rPr>
            <w:rStyle w:val="a5"/>
            <w:noProof/>
          </w:rPr>
          <w:instrText xml:space="preserve"> </w:instrText>
        </w:r>
        <w:r w:rsidRPr="00204B2D">
          <w:rPr>
            <w:rStyle w:val="a5"/>
            <w:noProof/>
          </w:rPr>
          <w:fldChar w:fldCharType="separate"/>
        </w:r>
        <w:r w:rsidRPr="00204B2D">
          <w:rPr>
            <w:rStyle w:val="a5"/>
            <w:noProof/>
          </w:rPr>
          <w:t>5.3.4</w:t>
        </w:r>
        <w:r>
          <w:rPr>
            <w:rFonts w:cstheme="minorBidi"/>
            <w:i w:val="0"/>
            <w:iCs w:val="0"/>
            <w:noProof/>
            <w:kern w:val="0"/>
            <w:sz w:val="22"/>
            <w:szCs w:val="22"/>
          </w:rPr>
          <w:tab/>
        </w:r>
        <w:r w:rsidRPr="00204B2D">
          <w:rPr>
            <w:rStyle w:val="a5"/>
            <w:noProof/>
          </w:rPr>
          <w:t>APP</w:t>
        </w:r>
        <w:r w:rsidRPr="00204B2D">
          <w:rPr>
            <w:rStyle w:val="a5"/>
            <w:rFonts w:hint="eastAsia"/>
            <w:noProof/>
          </w:rPr>
          <w:t>下载和广告位</w:t>
        </w:r>
        <w:r>
          <w:rPr>
            <w:noProof/>
            <w:webHidden/>
          </w:rPr>
          <w:tab/>
        </w:r>
        <w:r>
          <w:rPr>
            <w:noProof/>
            <w:webHidden/>
          </w:rPr>
          <w:fldChar w:fldCharType="begin"/>
        </w:r>
        <w:r>
          <w:rPr>
            <w:noProof/>
            <w:webHidden/>
          </w:rPr>
          <w:instrText xml:space="preserve"> PAGEREF _Toc464224729 \h </w:instrText>
        </w:r>
      </w:ins>
      <w:r>
        <w:rPr>
          <w:noProof/>
          <w:webHidden/>
        </w:rPr>
      </w:r>
      <w:r>
        <w:rPr>
          <w:noProof/>
          <w:webHidden/>
        </w:rPr>
        <w:fldChar w:fldCharType="separate"/>
      </w:r>
      <w:ins w:id="402" w:author="zhuhn" w:date="2016-10-14T16:09:00Z">
        <w:r>
          <w:rPr>
            <w:noProof/>
            <w:webHidden/>
          </w:rPr>
          <w:t>34</w:t>
        </w:r>
        <w:r>
          <w:rPr>
            <w:noProof/>
            <w:webHidden/>
          </w:rPr>
          <w:fldChar w:fldCharType="end"/>
        </w:r>
        <w:r w:rsidRPr="00204B2D">
          <w:rPr>
            <w:rStyle w:val="a5"/>
            <w:noProof/>
          </w:rPr>
          <w:fldChar w:fldCharType="end"/>
        </w:r>
      </w:ins>
    </w:p>
    <w:p w:rsidR="00E666B7" w:rsidRDefault="00E666B7">
      <w:pPr>
        <w:pStyle w:val="30"/>
        <w:tabs>
          <w:tab w:val="left" w:pos="1260"/>
          <w:tab w:val="right" w:leader="dot" w:pos="8296"/>
        </w:tabs>
        <w:rPr>
          <w:ins w:id="403" w:author="zhuhn" w:date="2016-10-14T16:09:00Z"/>
          <w:rFonts w:cstheme="minorBidi"/>
          <w:i w:val="0"/>
          <w:iCs w:val="0"/>
          <w:noProof/>
          <w:kern w:val="0"/>
          <w:sz w:val="22"/>
          <w:szCs w:val="22"/>
        </w:rPr>
      </w:pPr>
      <w:ins w:id="404" w:author="zhuhn" w:date="2016-10-14T16:09:00Z">
        <w:r w:rsidRPr="00204B2D">
          <w:rPr>
            <w:rStyle w:val="a5"/>
            <w:noProof/>
          </w:rPr>
          <w:fldChar w:fldCharType="begin"/>
        </w:r>
        <w:r w:rsidRPr="00204B2D">
          <w:rPr>
            <w:rStyle w:val="a5"/>
            <w:noProof/>
          </w:rPr>
          <w:instrText xml:space="preserve"> </w:instrText>
        </w:r>
        <w:r>
          <w:rPr>
            <w:noProof/>
          </w:rPr>
          <w:instrText>HYPERLINK \l "_Toc464224730"</w:instrText>
        </w:r>
        <w:r w:rsidRPr="00204B2D">
          <w:rPr>
            <w:rStyle w:val="a5"/>
            <w:noProof/>
          </w:rPr>
          <w:instrText xml:space="preserve"> </w:instrText>
        </w:r>
        <w:r w:rsidRPr="00204B2D">
          <w:rPr>
            <w:rStyle w:val="a5"/>
            <w:noProof/>
          </w:rPr>
          <w:fldChar w:fldCharType="separate"/>
        </w:r>
        <w:r w:rsidRPr="00204B2D">
          <w:rPr>
            <w:rStyle w:val="a5"/>
            <w:noProof/>
          </w:rPr>
          <w:t>5.3.5</w:t>
        </w:r>
        <w:r>
          <w:rPr>
            <w:rFonts w:cstheme="minorBidi"/>
            <w:i w:val="0"/>
            <w:iCs w:val="0"/>
            <w:noProof/>
            <w:kern w:val="0"/>
            <w:sz w:val="22"/>
            <w:szCs w:val="22"/>
          </w:rPr>
          <w:tab/>
        </w:r>
        <w:r w:rsidRPr="00204B2D">
          <w:rPr>
            <w:rStyle w:val="a5"/>
            <w:rFonts w:hint="eastAsia"/>
            <w:noProof/>
          </w:rPr>
          <w:t>活动发布</w:t>
        </w:r>
        <w:r>
          <w:rPr>
            <w:noProof/>
            <w:webHidden/>
          </w:rPr>
          <w:tab/>
        </w:r>
        <w:r>
          <w:rPr>
            <w:noProof/>
            <w:webHidden/>
          </w:rPr>
          <w:fldChar w:fldCharType="begin"/>
        </w:r>
        <w:r>
          <w:rPr>
            <w:noProof/>
            <w:webHidden/>
          </w:rPr>
          <w:instrText xml:space="preserve"> PAGEREF _Toc464224730 \h </w:instrText>
        </w:r>
      </w:ins>
      <w:r>
        <w:rPr>
          <w:noProof/>
          <w:webHidden/>
        </w:rPr>
      </w:r>
      <w:r>
        <w:rPr>
          <w:noProof/>
          <w:webHidden/>
        </w:rPr>
        <w:fldChar w:fldCharType="separate"/>
      </w:r>
      <w:ins w:id="405" w:author="zhuhn" w:date="2016-10-14T16:09:00Z">
        <w:r>
          <w:rPr>
            <w:noProof/>
            <w:webHidden/>
          </w:rPr>
          <w:t>34</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406" w:author="zhuhn" w:date="2016-10-14T16:09:00Z"/>
          <w:rFonts w:cstheme="minorBidi"/>
          <w:smallCaps w:val="0"/>
          <w:noProof/>
          <w:kern w:val="0"/>
          <w:sz w:val="22"/>
          <w:szCs w:val="22"/>
        </w:rPr>
      </w:pPr>
      <w:ins w:id="407" w:author="zhuhn" w:date="2016-10-14T16:09:00Z">
        <w:r w:rsidRPr="00204B2D">
          <w:rPr>
            <w:rStyle w:val="a5"/>
            <w:noProof/>
          </w:rPr>
          <w:fldChar w:fldCharType="begin"/>
        </w:r>
        <w:r w:rsidRPr="00204B2D">
          <w:rPr>
            <w:rStyle w:val="a5"/>
            <w:noProof/>
          </w:rPr>
          <w:instrText xml:space="preserve"> </w:instrText>
        </w:r>
        <w:r>
          <w:rPr>
            <w:noProof/>
          </w:rPr>
          <w:instrText>HYPERLINK \l "_Toc464224731"</w:instrText>
        </w:r>
        <w:r w:rsidRPr="00204B2D">
          <w:rPr>
            <w:rStyle w:val="a5"/>
            <w:noProof/>
          </w:rPr>
          <w:instrText xml:space="preserve"> </w:instrText>
        </w:r>
        <w:r w:rsidRPr="00204B2D">
          <w:rPr>
            <w:rStyle w:val="a5"/>
            <w:noProof/>
          </w:rPr>
          <w:fldChar w:fldCharType="separate"/>
        </w:r>
        <w:r w:rsidRPr="00204B2D">
          <w:rPr>
            <w:rStyle w:val="a5"/>
            <w:noProof/>
          </w:rPr>
          <w:t>5.4</w:t>
        </w:r>
        <w:r>
          <w:rPr>
            <w:rFonts w:cstheme="minorBidi"/>
            <w:smallCaps w:val="0"/>
            <w:noProof/>
            <w:kern w:val="0"/>
            <w:sz w:val="22"/>
            <w:szCs w:val="22"/>
          </w:rPr>
          <w:tab/>
        </w:r>
        <w:r w:rsidRPr="00204B2D">
          <w:rPr>
            <w:rStyle w:val="a5"/>
            <w:rFonts w:hint="eastAsia"/>
            <w:noProof/>
          </w:rPr>
          <w:t>志愿者信息详情页</w:t>
        </w:r>
        <w:r>
          <w:rPr>
            <w:noProof/>
            <w:webHidden/>
          </w:rPr>
          <w:tab/>
        </w:r>
        <w:r>
          <w:rPr>
            <w:noProof/>
            <w:webHidden/>
          </w:rPr>
          <w:fldChar w:fldCharType="begin"/>
        </w:r>
        <w:r>
          <w:rPr>
            <w:noProof/>
            <w:webHidden/>
          </w:rPr>
          <w:instrText xml:space="preserve"> PAGEREF _Toc464224731 \h </w:instrText>
        </w:r>
      </w:ins>
      <w:r>
        <w:rPr>
          <w:noProof/>
          <w:webHidden/>
        </w:rPr>
      </w:r>
      <w:r>
        <w:rPr>
          <w:noProof/>
          <w:webHidden/>
        </w:rPr>
        <w:fldChar w:fldCharType="separate"/>
      </w:r>
      <w:ins w:id="408" w:author="zhuhn" w:date="2016-10-14T16:09:00Z">
        <w:r>
          <w:rPr>
            <w:noProof/>
            <w:webHidden/>
          </w:rPr>
          <w:t>36</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409" w:author="zhuhn" w:date="2016-10-14T16:09:00Z"/>
          <w:rFonts w:cstheme="minorBidi"/>
          <w:smallCaps w:val="0"/>
          <w:noProof/>
          <w:kern w:val="0"/>
          <w:sz w:val="22"/>
          <w:szCs w:val="22"/>
        </w:rPr>
      </w:pPr>
      <w:ins w:id="410" w:author="zhuhn" w:date="2016-10-14T16:09:00Z">
        <w:r w:rsidRPr="00204B2D">
          <w:rPr>
            <w:rStyle w:val="a5"/>
            <w:noProof/>
          </w:rPr>
          <w:fldChar w:fldCharType="begin"/>
        </w:r>
        <w:r w:rsidRPr="00204B2D">
          <w:rPr>
            <w:rStyle w:val="a5"/>
            <w:noProof/>
          </w:rPr>
          <w:instrText xml:space="preserve"> </w:instrText>
        </w:r>
        <w:r>
          <w:rPr>
            <w:noProof/>
          </w:rPr>
          <w:instrText>HYPERLINK \l "_Toc464224758"</w:instrText>
        </w:r>
        <w:r w:rsidRPr="00204B2D">
          <w:rPr>
            <w:rStyle w:val="a5"/>
            <w:noProof/>
          </w:rPr>
          <w:instrText xml:space="preserve"> </w:instrText>
        </w:r>
        <w:r w:rsidRPr="00204B2D">
          <w:rPr>
            <w:rStyle w:val="a5"/>
            <w:noProof/>
          </w:rPr>
          <w:fldChar w:fldCharType="separate"/>
        </w:r>
        <w:r w:rsidRPr="00204B2D">
          <w:rPr>
            <w:rStyle w:val="a5"/>
            <w:noProof/>
          </w:rPr>
          <w:t>5.5</w:t>
        </w:r>
        <w:r>
          <w:rPr>
            <w:rFonts w:cstheme="minorBidi"/>
            <w:smallCaps w:val="0"/>
            <w:noProof/>
            <w:kern w:val="0"/>
            <w:sz w:val="22"/>
            <w:szCs w:val="22"/>
          </w:rPr>
          <w:tab/>
        </w:r>
        <w:r w:rsidRPr="00204B2D">
          <w:rPr>
            <w:rStyle w:val="a5"/>
            <w:rFonts w:hint="eastAsia"/>
            <w:noProof/>
          </w:rPr>
          <w:t>地图页</w:t>
        </w:r>
        <w:r>
          <w:rPr>
            <w:noProof/>
            <w:webHidden/>
          </w:rPr>
          <w:tab/>
        </w:r>
        <w:r>
          <w:rPr>
            <w:noProof/>
            <w:webHidden/>
          </w:rPr>
          <w:fldChar w:fldCharType="begin"/>
        </w:r>
        <w:r>
          <w:rPr>
            <w:noProof/>
            <w:webHidden/>
          </w:rPr>
          <w:instrText xml:space="preserve"> PAGEREF _Toc464224758 \h </w:instrText>
        </w:r>
      </w:ins>
      <w:r>
        <w:rPr>
          <w:noProof/>
          <w:webHidden/>
        </w:rPr>
      </w:r>
      <w:r>
        <w:rPr>
          <w:noProof/>
          <w:webHidden/>
        </w:rPr>
        <w:fldChar w:fldCharType="separate"/>
      </w:r>
      <w:ins w:id="411" w:author="zhuhn" w:date="2016-10-14T16:09:00Z">
        <w:r>
          <w:rPr>
            <w:noProof/>
            <w:webHidden/>
          </w:rPr>
          <w:t>38</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412" w:author="zhuhn" w:date="2016-10-14T16:09:00Z"/>
          <w:rFonts w:cstheme="minorBidi"/>
          <w:smallCaps w:val="0"/>
          <w:noProof/>
          <w:kern w:val="0"/>
          <w:sz w:val="22"/>
          <w:szCs w:val="22"/>
        </w:rPr>
      </w:pPr>
      <w:ins w:id="413" w:author="zhuhn" w:date="2016-10-14T16:09:00Z">
        <w:r w:rsidRPr="00204B2D">
          <w:rPr>
            <w:rStyle w:val="a5"/>
            <w:noProof/>
          </w:rPr>
          <w:fldChar w:fldCharType="begin"/>
        </w:r>
        <w:r w:rsidRPr="00204B2D">
          <w:rPr>
            <w:rStyle w:val="a5"/>
            <w:noProof/>
          </w:rPr>
          <w:instrText xml:space="preserve"> </w:instrText>
        </w:r>
        <w:r>
          <w:rPr>
            <w:noProof/>
          </w:rPr>
          <w:instrText>HYPERLINK \l "_Toc464224759"</w:instrText>
        </w:r>
        <w:r w:rsidRPr="00204B2D">
          <w:rPr>
            <w:rStyle w:val="a5"/>
            <w:noProof/>
          </w:rPr>
          <w:instrText xml:space="preserve"> </w:instrText>
        </w:r>
        <w:r w:rsidRPr="00204B2D">
          <w:rPr>
            <w:rStyle w:val="a5"/>
            <w:noProof/>
          </w:rPr>
          <w:fldChar w:fldCharType="separate"/>
        </w:r>
        <w:r w:rsidRPr="00204B2D">
          <w:rPr>
            <w:rStyle w:val="a5"/>
            <w:noProof/>
          </w:rPr>
          <w:t>5.6</w:t>
        </w:r>
        <w:r>
          <w:rPr>
            <w:rFonts w:cstheme="minorBidi"/>
            <w:smallCaps w:val="0"/>
            <w:noProof/>
            <w:kern w:val="0"/>
            <w:sz w:val="22"/>
            <w:szCs w:val="22"/>
          </w:rPr>
          <w:tab/>
        </w:r>
        <w:r w:rsidRPr="00204B2D">
          <w:rPr>
            <w:rStyle w:val="a5"/>
            <w:rFonts w:hint="eastAsia"/>
            <w:noProof/>
          </w:rPr>
          <w:t>公益大数据详情页</w:t>
        </w:r>
        <w:r>
          <w:rPr>
            <w:noProof/>
            <w:webHidden/>
          </w:rPr>
          <w:tab/>
        </w:r>
        <w:r>
          <w:rPr>
            <w:noProof/>
            <w:webHidden/>
          </w:rPr>
          <w:fldChar w:fldCharType="begin"/>
        </w:r>
        <w:r>
          <w:rPr>
            <w:noProof/>
            <w:webHidden/>
          </w:rPr>
          <w:instrText xml:space="preserve"> PAGEREF _Toc464224759 \h </w:instrText>
        </w:r>
      </w:ins>
      <w:r>
        <w:rPr>
          <w:noProof/>
          <w:webHidden/>
        </w:rPr>
      </w:r>
      <w:r>
        <w:rPr>
          <w:noProof/>
          <w:webHidden/>
        </w:rPr>
        <w:fldChar w:fldCharType="separate"/>
      </w:r>
      <w:ins w:id="414" w:author="zhuhn" w:date="2016-10-14T16:09:00Z">
        <w:r>
          <w:rPr>
            <w:noProof/>
            <w:webHidden/>
          </w:rPr>
          <w:t>38</w:t>
        </w:r>
        <w:r>
          <w:rPr>
            <w:noProof/>
            <w:webHidden/>
          </w:rPr>
          <w:fldChar w:fldCharType="end"/>
        </w:r>
        <w:r w:rsidRPr="00204B2D">
          <w:rPr>
            <w:rStyle w:val="a5"/>
            <w:noProof/>
          </w:rPr>
          <w:fldChar w:fldCharType="end"/>
        </w:r>
      </w:ins>
    </w:p>
    <w:p w:rsidR="00E666B7" w:rsidRDefault="00E666B7">
      <w:pPr>
        <w:pStyle w:val="21"/>
        <w:tabs>
          <w:tab w:val="left" w:pos="840"/>
          <w:tab w:val="right" w:leader="dot" w:pos="8296"/>
        </w:tabs>
        <w:rPr>
          <w:ins w:id="415" w:author="zhuhn" w:date="2016-10-14T16:09:00Z"/>
          <w:rFonts w:cstheme="minorBidi"/>
          <w:smallCaps w:val="0"/>
          <w:noProof/>
          <w:kern w:val="0"/>
          <w:sz w:val="22"/>
          <w:szCs w:val="22"/>
        </w:rPr>
      </w:pPr>
      <w:ins w:id="416" w:author="zhuhn" w:date="2016-10-14T16:09:00Z">
        <w:r w:rsidRPr="00204B2D">
          <w:rPr>
            <w:rStyle w:val="a5"/>
            <w:noProof/>
          </w:rPr>
          <w:fldChar w:fldCharType="begin"/>
        </w:r>
        <w:r w:rsidRPr="00204B2D">
          <w:rPr>
            <w:rStyle w:val="a5"/>
            <w:noProof/>
          </w:rPr>
          <w:instrText xml:space="preserve"> </w:instrText>
        </w:r>
        <w:r>
          <w:rPr>
            <w:noProof/>
          </w:rPr>
          <w:instrText>HYPERLINK \l "_Toc464224760"</w:instrText>
        </w:r>
        <w:r w:rsidRPr="00204B2D">
          <w:rPr>
            <w:rStyle w:val="a5"/>
            <w:noProof/>
          </w:rPr>
          <w:instrText xml:space="preserve"> </w:instrText>
        </w:r>
        <w:r w:rsidRPr="00204B2D">
          <w:rPr>
            <w:rStyle w:val="a5"/>
            <w:noProof/>
          </w:rPr>
          <w:fldChar w:fldCharType="separate"/>
        </w:r>
        <w:r w:rsidRPr="00204B2D">
          <w:rPr>
            <w:rStyle w:val="a5"/>
            <w:noProof/>
          </w:rPr>
          <w:t>5.7</w:t>
        </w:r>
        <w:r>
          <w:rPr>
            <w:rFonts w:cstheme="minorBidi"/>
            <w:smallCaps w:val="0"/>
            <w:noProof/>
            <w:kern w:val="0"/>
            <w:sz w:val="22"/>
            <w:szCs w:val="22"/>
          </w:rPr>
          <w:tab/>
        </w:r>
        <w:r w:rsidRPr="00204B2D">
          <w:rPr>
            <w:rStyle w:val="a5"/>
            <w:rFonts w:hint="eastAsia"/>
            <w:noProof/>
          </w:rPr>
          <w:t>新闻内容页</w:t>
        </w:r>
        <w:r>
          <w:rPr>
            <w:noProof/>
            <w:webHidden/>
          </w:rPr>
          <w:tab/>
        </w:r>
        <w:r>
          <w:rPr>
            <w:noProof/>
            <w:webHidden/>
          </w:rPr>
          <w:fldChar w:fldCharType="begin"/>
        </w:r>
        <w:r>
          <w:rPr>
            <w:noProof/>
            <w:webHidden/>
          </w:rPr>
          <w:instrText xml:space="preserve"> PAGEREF _Toc464224760 \h </w:instrText>
        </w:r>
      </w:ins>
      <w:r>
        <w:rPr>
          <w:noProof/>
          <w:webHidden/>
        </w:rPr>
      </w:r>
      <w:r>
        <w:rPr>
          <w:noProof/>
          <w:webHidden/>
        </w:rPr>
        <w:fldChar w:fldCharType="separate"/>
      </w:r>
      <w:ins w:id="417" w:author="zhuhn" w:date="2016-10-14T16:09:00Z">
        <w:r>
          <w:rPr>
            <w:noProof/>
            <w:webHidden/>
          </w:rPr>
          <w:t>39</w:t>
        </w:r>
        <w:r>
          <w:rPr>
            <w:noProof/>
            <w:webHidden/>
          </w:rPr>
          <w:fldChar w:fldCharType="end"/>
        </w:r>
        <w:r w:rsidRPr="00204B2D">
          <w:rPr>
            <w:rStyle w:val="a5"/>
            <w:noProof/>
          </w:rPr>
          <w:fldChar w:fldCharType="end"/>
        </w:r>
      </w:ins>
    </w:p>
    <w:p w:rsidR="00E666B7" w:rsidDel="00E666B7" w:rsidRDefault="00E666B7">
      <w:pPr>
        <w:pStyle w:val="10"/>
        <w:rPr>
          <w:del w:id="418" w:author="zhuhn" w:date="2016-10-14T16:09:00Z"/>
          <w:noProof/>
        </w:rPr>
      </w:pPr>
    </w:p>
    <w:p w:rsidR="00BE791A" w:rsidRPr="00E34B97" w:rsidDel="00BE791A" w:rsidRDefault="00BE791A">
      <w:pPr>
        <w:pStyle w:val="10"/>
        <w:rPr>
          <w:del w:id="419" w:author="zhuhn" w:date="2016-10-14T10:17:00Z"/>
          <w:b w:val="0"/>
          <w:noProof/>
          <w:rPrChange w:id="420" w:author="zhuhn" w:date="2016-10-14T10:18:00Z">
            <w:rPr>
              <w:del w:id="421" w:author="zhuhn" w:date="2016-10-14T10:17:00Z"/>
              <w:noProof/>
            </w:rPr>
          </w:rPrChange>
        </w:rPr>
      </w:pPr>
    </w:p>
    <w:p w:rsidR="00BE791A" w:rsidRPr="00E34B97" w:rsidDel="00BE791A" w:rsidRDefault="00BE791A">
      <w:pPr>
        <w:pStyle w:val="10"/>
        <w:rPr>
          <w:del w:id="422" w:author="zhuhn" w:date="2016-10-14T10:16:00Z"/>
          <w:b w:val="0"/>
          <w:noProof/>
          <w:rPrChange w:id="423" w:author="zhuhn" w:date="2016-10-14T10:18:00Z">
            <w:rPr>
              <w:del w:id="424" w:author="zhuhn" w:date="2016-10-14T10:16:00Z"/>
              <w:noProof/>
            </w:rPr>
          </w:rPrChange>
        </w:rPr>
      </w:pPr>
    </w:p>
    <w:p w:rsidR="00AF14AC" w:rsidRDefault="00BE791A">
      <w:pPr>
        <w:pStyle w:val="10"/>
        <w:rPr>
          <w:kern w:val="44"/>
          <w:sz w:val="44"/>
          <w:szCs w:val="44"/>
        </w:rPr>
        <w:pPrChange w:id="425" w:author="zhuhn" w:date="2016-10-14T10:17:00Z">
          <w:pPr>
            <w:widowControl/>
            <w:jc w:val="left"/>
          </w:pPr>
        </w:pPrChange>
      </w:pPr>
      <w:ins w:id="426" w:author="zhuhn" w:date="2016-10-14T10:16:00Z">
        <w:r w:rsidRPr="00E34B97">
          <w:rPr>
            <w:b w:val="0"/>
            <w:rPrChange w:id="427" w:author="zhuhn" w:date="2016-10-14T10:18:00Z">
              <w:rPr/>
            </w:rPrChange>
          </w:rPr>
          <w:fldChar w:fldCharType="end"/>
        </w:r>
      </w:ins>
      <w:r w:rsidR="00AF14AC">
        <w:br w:type="page"/>
      </w:r>
    </w:p>
    <w:p w:rsidR="000260C4" w:rsidRDefault="00311120" w:rsidP="00311120">
      <w:pPr>
        <w:pStyle w:val="1"/>
      </w:pPr>
      <w:bookmarkStart w:id="428" w:name="_Toc464203403"/>
      <w:bookmarkStart w:id="429" w:name="_Toc464224689"/>
      <w:r>
        <w:rPr>
          <w:rFonts w:hint="eastAsia"/>
        </w:rPr>
        <w:lastRenderedPageBreak/>
        <w:t>文档</w:t>
      </w:r>
      <w:ins w:id="430" w:author="zhuhn" w:date="2016-10-14T05:35:00Z">
        <w:r w:rsidR="000375F5">
          <w:rPr>
            <w:rFonts w:hint="eastAsia"/>
          </w:rPr>
          <w:t>介绍</w:t>
        </w:r>
      </w:ins>
      <w:bookmarkEnd w:id="428"/>
      <w:bookmarkEnd w:id="429"/>
      <w:del w:id="431" w:author="zhuhn" w:date="2016-10-14T05:35:00Z">
        <w:r w:rsidDel="000375F5">
          <w:rPr>
            <w:rFonts w:hint="eastAsia"/>
          </w:rPr>
          <w:delText>概述</w:delText>
        </w:r>
      </w:del>
    </w:p>
    <w:p w:rsidR="00777615" w:rsidRPr="00777615" w:rsidDel="00790A9A" w:rsidRDefault="00777615" w:rsidP="00790A9A">
      <w:pPr>
        <w:spacing w:line="360" w:lineRule="auto"/>
        <w:ind w:left="576" w:firstLineChars="200" w:firstLine="420"/>
        <w:rPr>
          <w:del w:id="432" w:author="zhuhn" w:date="2016-10-14T17:52:00Z"/>
        </w:rPr>
        <w:pPrChange w:id="433" w:author="zhuhn" w:date="2016-10-14T17:52:00Z">
          <w:pPr>
            <w:spacing w:line="360" w:lineRule="auto"/>
            <w:ind w:firstLineChars="200" w:firstLine="420"/>
          </w:pPr>
        </w:pPrChange>
      </w:pPr>
      <w:moveFromRangeStart w:id="434" w:author="zhuhn" w:date="2016-10-14T05:36:00Z" w:name="move464186727"/>
      <w:moveFrom w:id="435" w:author="zhuhn" w:date="2016-10-14T05:36:00Z">
        <w:del w:id="436" w:author="zhuhn" w:date="2016-10-14T17:52:00Z">
          <w:r w:rsidDel="00790A9A">
            <w:rPr>
              <w:rFonts w:hint="eastAsia"/>
            </w:rPr>
            <w:delText>该文档为</w:delText>
          </w:r>
          <w:r w:rsidR="00716987" w:rsidRPr="00716987" w:rsidDel="00790A9A">
            <w:rPr>
              <w:rFonts w:hint="eastAsia"/>
            </w:rPr>
            <w:delText>上海市公益服务促进中心</w:delText>
          </w:r>
          <w:r w:rsidR="005040DA" w:rsidDel="00790A9A">
            <w:rPr>
              <w:rFonts w:hint="eastAsia"/>
            </w:rPr>
            <w:delText>(</w:delText>
          </w:r>
          <w:r w:rsidR="00716987" w:rsidDel="00790A9A">
            <w:rPr>
              <w:rFonts w:hint="eastAsia"/>
            </w:rPr>
            <w:delText>CMS</w:delText>
          </w:r>
          <w:r w:rsidR="00716987" w:rsidDel="00790A9A">
            <w:rPr>
              <w:rFonts w:hint="eastAsia"/>
            </w:rPr>
            <w:delText>系统</w:delText>
          </w:r>
          <w:r w:rsidR="005040DA" w:rsidDel="00790A9A">
            <w:rPr>
              <w:rFonts w:hint="eastAsia"/>
            </w:rPr>
            <w:delText>)</w:delText>
          </w:r>
          <w:r w:rsidR="00716987" w:rsidDel="00790A9A">
            <w:rPr>
              <w:rFonts w:hint="eastAsia"/>
            </w:rPr>
            <w:delText>页面设计部分的修改要求。是基于已经完成的初版，将客户的改进要求进一步明确的说明文档</w:delText>
          </w:r>
          <w:r w:rsidDel="00790A9A">
            <w:rPr>
              <w:rFonts w:hint="eastAsia"/>
            </w:rPr>
            <w:delText>。</w:delText>
          </w:r>
        </w:del>
      </w:moveFrom>
      <w:bookmarkStart w:id="437" w:name="_Toc464203404"/>
      <w:bookmarkStart w:id="438" w:name="_Toc464203505"/>
      <w:bookmarkStart w:id="439" w:name="_Toc464203578"/>
      <w:bookmarkEnd w:id="437"/>
      <w:bookmarkEnd w:id="438"/>
      <w:bookmarkEnd w:id="439"/>
    </w:p>
    <w:p w:rsidR="000375F5" w:rsidRPr="00BE791A" w:rsidRDefault="000375F5">
      <w:pPr>
        <w:pStyle w:val="2"/>
        <w:rPr>
          <w:ins w:id="440" w:author="zhuhn" w:date="2016-10-14T05:35:00Z"/>
          <w:rPrChange w:id="441" w:author="zhuhn" w:date="2016-10-14T10:16:00Z">
            <w:rPr>
              <w:ins w:id="442" w:author="zhuhn" w:date="2016-10-14T05:35:00Z"/>
              <w:rFonts w:ascii="Microsoft YaHei Light" w:eastAsia="Microsoft YaHei Light" w:hAnsi="Microsoft YaHei Light"/>
              <w:b w:val="0"/>
              <w:bCs w:val="0"/>
            </w:rPr>
          </w:rPrChange>
        </w:rPr>
        <w:pPrChange w:id="443" w:author="zhuhn" w:date="2016-10-14T10:16:00Z">
          <w:pPr>
            <w:pStyle w:val="2"/>
            <w:tabs>
              <w:tab w:val="left" w:pos="0"/>
            </w:tabs>
            <w:ind w:left="0" w:firstLine="0"/>
          </w:pPr>
        </w:pPrChange>
      </w:pPr>
      <w:bookmarkStart w:id="444" w:name="_Toc461709075"/>
      <w:bookmarkStart w:id="445" w:name="_Toc464203405"/>
      <w:bookmarkStart w:id="446" w:name="_Toc464224690"/>
      <w:moveFromRangeEnd w:id="434"/>
      <w:ins w:id="447" w:author="zhuhn" w:date="2016-10-14T05:35:00Z">
        <w:r w:rsidRPr="00BE791A">
          <w:rPr>
            <w:rFonts w:hint="eastAsia"/>
            <w:rPrChange w:id="448" w:author="zhuhn" w:date="2016-10-14T10:16:00Z">
              <w:rPr>
                <w:rFonts w:ascii="Microsoft YaHei Light" w:eastAsia="Microsoft YaHei Light" w:hAnsi="Microsoft YaHei Light" w:hint="eastAsia"/>
                <w:b w:val="0"/>
                <w:bCs w:val="0"/>
              </w:rPr>
            </w:rPrChange>
          </w:rPr>
          <w:t>文档目的</w:t>
        </w:r>
        <w:bookmarkEnd w:id="444"/>
        <w:bookmarkEnd w:id="445"/>
        <w:bookmarkEnd w:id="446"/>
      </w:ins>
    </w:p>
    <w:p w:rsidR="000375F5" w:rsidDel="006F16B2" w:rsidRDefault="000375F5" w:rsidP="000375F5">
      <w:pPr>
        <w:spacing w:line="360" w:lineRule="auto"/>
        <w:ind w:firstLineChars="200" w:firstLine="420"/>
        <w:rPr>
          <w:del w:id="449" w:author="zhuhn" w:date="2016-10-14T05:40:00Z"/>
        </w:rPr>
      </w:pPr>
      <w:ins w:id="450" w:author="zhuhn" w:date="2016-10-14T05:36:00Z">
        <w:r>
          <w:rPr>
            <w:rFonts w:hint="eastAsia"/>
          </w:rPr>
          <w:t>该文档</w:t>
        </w:r>
        <w:r w:rsidR="006F16B2">
          <w:rPr>
            <w:rFonts w:hint="eastAsia"/>
          </w:rPr>
          <w:t>是基于公益之城建设项目</w:t>
        </w:r>
      </w:ins>
      <w:ins w:id="451" w:author="zhuhn" w:date="2016-10-14T05:37:00Z">
        <w:r w:rsidR="006F16B2">
          <w:rPr>
            <w:rFonts w:hint="eastAsia"/>
          </w:rPr>
          <w:t>，</w:t>
        </w:r>
      </w:ins>
      <w:moveToRangeStart w:id="452" w:author="zhuhn" w:date="2016-10-14T05:36:00Z" w:name="move464186727"/>
      <w:moveTo w:id="453" w:author="zhuhn" w:date="2016-10-14T05:36:00Z">
        <w:del w:id="454" w:author="zhuhn" w:date="2016-10-14T05:36:00Z">
          <w:r w:rsidDel="006F16B2">
            <w:rPr>
              <w:rFonts w:hint="eastAsia"/>
            </w:rPr>
            <w:delText>该文档为</w:delText>
          </w:r>
        </w:del>
        <w:del w:id="455" w:author="zhuhn" w:date="2016-10-14T05:40:00Z">
          <w:r w:rsidDel="006F16B2">
            <w:rPr>
              <w:rFonts w:hint="eastAsia"/>
            </w:rPr>
            <w:delText>上海市公益服务促进中心</w:delText>
          </w:r>
          <w:r w:rsidDel="006F16B2">
            <w:delText>(CMS</w:delText>
          </w:r>
          <w:r w:rsidDel="006F16B2">
            <w:rPr>
              <w:rFonts w:hint="eastAsia"/>
            </w:rPr>
            <w:delText>系统</w:delText>
          </w:r>
          <w:r w:rsidDel="006F16B2">
            <w:delText>)</w:delText>
          </w:r>
          <w:r w:rsidDel="006F16B2">
            <w:rPr>
              <w:rFonts w:hint="eastAsia"/>
            </w:rPr>
            <w:delText>页面设计部分的修改要求。是基于已经完成的初版，将客户的改进</w:delText>
          </w:r>
        </w:del>
        <w:del w:id="456" w:author="zhuhn" w:date="2016-10-14T05:39:00Z">
          <w:r w:rsidDel="006F16B2">
            <w:rPr>
              <w:rFonts w:hint="eastAsia"/>
            </w:rPr>
            <w:delText>要求进一步明确的说明文档</w:delText>
          </w:r>
        </w:del>
        <w:del w:id="457" w:author="zhuhn" w:date="2016-10-14T05:40:00Z">
          <w:r w:rsidDel="006F16B2">
            <w:rPr>
              <w:rFonts w:hint="eastAsia"/>
            </w:rPr>
            <w:delText>。</w:delText>
          </w:r>
        </w:del>
      </w:moveTo>
    </w:p>
    <w:moveToRangeEnd w:id="452"/>
    <w:p w:rsidR="000375F5" w:rsidRPr="00777615" w:rsidRDefault="000375F5">
      <w:pPr>
        <w:spacing w:line="360" w:lineRule="auto"/>
        <w:ind w:firstLineChars="200" w:firstLine="420"/>
        <w:rPr>
          <w:ins w:id="458" w:author="zhuhn" w:date="2016-10-14T05:35:00Z"/>
        </w:rPr>
      </w:pPr>
      <w:ins w:id="459" w:author="zhuhn" w:date="2016-10-14T05:35:00Z">
        <w:r>
          <w:rPr>
            <w:rFonts w:hint="eastAsia"/>
          </w:rPr>
          <w:t>对</w:t>
        </w:r>
      </w:ins>
      <w:ins w:id="460" w:author="zhuhn" w:date="2016-10-14T05:38:00Z">
        <w:r w:rsidR="006F16B2">
          <w:rPr>
            <w:rFonts w:hint="eastAsia"/>
          </w:rPr>
          <w:t>上海市公益门户网站</w:t>
        </w:r>
      </w:ins>
      <w:ins w:id="461" w:author="zhuhn" w:date="2016-10-14T05:35:00Z">
        <w:r>
          <w:rPr>
            <w:rFonts w:hint="eastAsia"/>
          </w:rPr>
          <w:t>的</w:t>
        </w:r>
      </w:ins>
      <w:ins w:id="462" w:author="zhuhn" w:date="2016-10-14T05:38:00Z">
        <w:r w:rsidR="006F16B2">
          <w:rPr>
            <w:rFonts w:hint="eastAsia"/>
          </w:rPr>
          <w:t>页面需求</w:t>
        </w:r>
      </w:ins>
      <w:ins w:id="463" w:author="zhuhn" w:date="2016-10-14T05:35:00Z">
        <w:r>
          <w:rPr>
            <w:rFonts w:hint="eastAsia"/>
          </w:rPr>
          <w:t>进行</w:t>
        </w:r>
      </w:ins>
      <w:ins w:id="464" w:author="zhuhn" w:date="2016-10-14T05:39:00Z">
        <w:r w:rsidR="006F16B2">
          <w:rPr>
            <w:rFonts w:hint="eastAsia"/>
          </w:rPr>
          <w:t>详细说明，</w:t>
        </w:r>
      </w:ins>
      <w:ins w:id="465" w:author="zhuhn" w:date="2016-10-14T05:40:00Z">
        <w:r w:rsidR="006F16B2">
          <w:rPr>
            <w:rFonts w:hint="eastAsia"/>
          </w:rPr>
          <w:t>可</w:t>
        </w:r>
      </w:ins>
      <w:ins w:id="466" w:author="zhuhn" w:date="2016-10-14T05:35:00Z">
        <w:r>
          <w:rPr>
            <w:rFonts w:hint="eastAsia"/>
          </w:rPr>
          <w:t>作为系统的设计输入。</w:t>
        </w:r>
      </w:ins>
    </w:p>
    <w:p w:rsidR="000375F5" w:rsidRPr="00BE791A" w:rsidRDefault="000375F5">
      <w:pPr>
        <w:pStyle w:val="2"/>
        <w:rPr>
          <w:ins w:id="467" w:author="zhuhn" w:date="2016-10-14T05:35:00Z"/>
          <w:rPrChange w:id="468" w:author="zhuhn" w:date="2016-10-14T10:16:00Z">
            <w:rPr>
              <w:ins w:id="469" w:author="zhuhn" w:date="2016-10-14T05:35:00Z"/>
              <w:rFonts w:ascii="Microsoft YaHei Light" w:eastAsia="Microsoft YaHei Light" w:hAnsi="Microsoft YaHei Light"/>
              <w:b w:val="0"/>
              <w:bCs w:val="0"/>
            </w:rPr>
          </w:rPrChange>
        </w:rPr>
        <w:pPrChange w:id="470" w:author="zhuhn" w:date="2016-10-14T10:16:00Z">
          <w:pPr>
            <w:pStyle w:val="2"/>
            <w:tabs>
              <w:tab w:val="left" w:pos="0"/>
            </w:tabs>
            <w:ind w:left="0" w:firstLine="0"/>
          </w:pPr>
        </w:pPrChange>
      </w:pPr>
      <w:bookmarkStart w:id="471" w:name="_Toc464203406"/>
      <w:bookmarkStart w:id="472" w:name="_Toc464224691"/>
      <w:ins w:id="473" w:author="zhuhn" w:date="2016-10-14T05:35:00Z">
        <w:r w:rsidRPr="00BE791A">
          <w:rPr>
            <w:rFonts w:hint="eastAsia"/>
            <w:rPrChange w:id="474" w:author="zhuhn" w:date="2016-10-14T10:16:00Z">
              <w:rPr>
                <w:rFonts w:ascii="Microsoft YaHei Light" w:eastAsia="Microsoft YaHei Light" w:hAnsi="Microsoft YaHei Light" w:hint="eastAsia"/>
                <w:b w:val="0"/>
                <w:bCs w:val="0"/>
              </w:rPr>
            </w:rPrChange>
          </w:rPr>
          <w:t>文档范围</w:t>
        </w:r>
        <w:bookmarkEnd w:id="471"/>
        <w:bookmarkEnd w:id="472"/>
      </w:ins>
    </w:p>
    <w:p w:rsidR="000375F5" w:rsidRDefault="000375F5" w:rsidP="000375F5">
      <w:pPr>
        <w:spacing w:line="360" w:lineRule="auto"/>
        <w:ind w:firstLineChars="200" w:firstLine="420"/>
        <w:rPr>
          <w:ins w:id="475" w:author="zhuhn" w:date="2016-10-14T05:35:00Z"/>
        </w:rPr>
      </w:pPr>
      <w:ins w:id="476" w:author="zhuhn" w:date="2016-10-14T05:35:00Z">
        <w:r>
          <w:rPr>
            <w:rFonts w:hint="eastAsia"/>
          </w:rPr>
          <w:t>该文档的主要内容包括需求的理解、描述，流程的设计，功能模块的规划及概述。</w:t>
        </w:r>
      </w:ins>
    </w:p>
    <w:p w:rsidR="000375F5" w:rsidRPr="00A16E97" w:rsidRDefault="000375F5" w:rsidP="000375F5">
      <w:pPr>
        <w:spacing w:line="360" w:lineRule="auto"/>
        <w:ind w:firstLineChars="200" w:firstLine="420"/>
        <w:rPr>
          <w:ins w:id="477" w:author="zhuhn" w:date="2016-10-14T05:35:00Z"/>
        </w:rPr>
      </w:pPr>
      <w:ins w:id="478" w:author="zhuhn" w:date="2016-10-14T05:35:00Z">
        <w:r>
          <w:rPr>
            <w:rFonts w:hint="eastAsia"/>
          </w:rPr>
          <w:t>该文档将不会描述某个模块的实现细节，要了解细节内容请查阅相应模块的设计文档。</w:t>
        </w:r>
      </w:ins>
    </w:p>
    <w:p w:rsidR="000375F5" w:rsidRPr="00BE791A" w:rsidRDefault="000375F5">
      <w:pPr>
        <w:pStyle w:val="2"/>
        <w:rPr>
          <w:ins w:id="479" w:author="zhuhn" w:date="2016-10-14T05:35:00Z"/>
          <w:rPrChange w:id="480" w:author="zhuhn" w:date="2016-10-14T10:16:00Z">
            <w:rPr>
              <w:ins w:id="481" w:author="zhuhn" w:date="2016-10-14T05:35:00Z"/>
              <w:rFonts w:ascii="Microsoft YaHei Light" w:eastAsia="Microsoft YaHei Light" w:hAnsi="Microsoft YaHei Light"/>
              <w:b w:val="0"/>
              <w:bCs w:val="0"/>
            </w:rPr>
          </w:rPrChange>
        </w:rPr>
        <w:pPrChange w:id="482" w:author="zhuhn" w:date="2016-10-14T10:16:00Z">
          <w:pPr>
            <w:pStyle w:val="2"/>
            <w:tabs>
              <w:tab w:val="left" w:pos="0"/>
            </w:tabs>
            <w:ind w:left="0" w:firstLine="0"/>
          </w:pPr>
        </w:pPrChange>
      </w:pPr>
      <w:bookmarkStart w:id="483" w:name="_Toc464203407"/>
      <w:bookmarkStart w:id="484" w:name="_Toc464224692"/>
      <w:ins w:id="485" w:author="zhuhn" w:date="2016-10-14T05:35:00Z">
        <w:r w:rsidRPr="00BE791A">
          <w:rPr>
            <w:rFonts w:hint="eastAsia"/>
            <w:rPrChange w:id="486" w:author="zhuhn" w:date="2016-10-14T10:16:00Z">
              <w:rPr>
                <w:rFonts w:ascii="Microsoft YaHei Light" w:eastAsia="Microsoft YaHei Light" w:hAnsi="Microsoft YaHei Light" w:hint="eastAsia"/>
                <w:b w:val="0"/>
                <w:bCs w:val="0"/>
              </w:rPr>
            </w:rPrChange>
          </w:rPr>
          <w:t>项目背景</w:t>
        </w:r>
        <w:bookmarkEnd w:id="483"/>
        <w:bookmarkEnd w:id="484"/>
      </w:ins>
    </w:p>
    <w:p w:rsidR="000375F5" w:rsidRDefault="001545D5">
      <w:pPr>
        <w:spacing w:line="360" w:lineRule="auto"/>
        <w:ind w:firstLineChars="200" w:firstLine="420"/>
        <w:rPr>
          <w:ins w:id="487" w:author="zhuhn" w:date="2016-10-14T05:59:00Z"/>
        </w:rPr>
      </w:pPr>
      <w:ins w:id="488" w:author="zhuhn" w:date="2016-10-14T05:57:00Z">
        <w:r w:rsidRPr="001545D5">
          <w:rPr>
            <w:rFonts w:hint="eastAsia"/>
          </w:rPr>
          <w:t>随着公益事业的发展，各种公益组织和项目的规模在扩大。上海市民参与和关注公益活动的行为也越来越多。这些公益行为及其产生的数据，目前散落在各个领域，无法完整描述一个人的公益</w:t>
        </w:r>
        <w:r w:rsidR="00CA6758">
          <w:rPr>
            <w:rFonts w:hint="eastAsia"/>
          </w:rPr>
          <w:t>行为。为解决上海市民的公益服务记录难以汇聚，缺乏统一管理的问题，</w:t>
        </w:r>
      </w:ins>
      <w:ins w:id="489" w:author="zhuhn" w:date="2016-10-14T05:35:00Z">
        <w:r w:rsidR="000375F5" w:rsidRPr="00A16E97">
          <w:rPr>
            <w:rFonts w:hint="eastAsia"/>
          </w:rPr>
          <w:t>上海市</w:t>
        </w:r>
      </w:ins>
      <w:ins w:id="490" w:author="zhuhn" w:date="2016-10-14T05:57:00Z">
        <w:r w:rsidR="00CA6758">
          <w:rPr>
            <w:rFonts w:hint="eastAsia"/>
          </w:rPr>
          <w:t>启动</w:t>
        </w:r>
      </w:ins>
      <w:ins w:id="491" w:author="zhuhn" w:date="2016-10-14T05:35:00Z">
        <w:r w:rsidR="000375F5" w:rsidRPr="00A16E97">
          <w:rPr>
            <w:rFonts w:hint="eastAsia"/>
          </w:rPr>
          <w:t>建设“公益之城”</w:t>
        </w:r>
      </w:ins>
      <w:ins w:id="492" w:author="zhuhn" w:date="2016-10-14T05:57:00Z">
        <w:r w:rsidR="00CA6758">
          <w:rPr>
            <w:rFonts w:hint="eastAsia"/>
          </w:rPr>
          <w:t>项目</w:t>
        </w:r>
      </w:ins>
      <w:ins w:id="493" w:author="zhuhn" w:date="2016-10-14T05:35:00Z">
        <w:r w:rsidR="00CA6758">
          <w:rPr>
            <w:rFonts w:hint="eastAsia"/>
          </w:rPr>
          <w:t>，</w:t>
        </w:r>
      </w:ins>
      <w:ins w:id="494" w:author="zhuhn" w:date="2016-10-14T05:42:00Z">
        <w:r w:rsidR="006F16B2" w:rsidRPr="006F16B2">
          <w:rPr>
            <w:rFonts w:hint="eastAsia"/>
          </w:rPr>
          <w:t>打造上海公益信息网，全面展示上海公益成果</w:t>
        </w:r>
      </w:ins>
      <w:ins w:id="495" w:author="zhuhn" w:date="2016-10-14T05:35:00Z">
        <w:r w:rsidR="000375F5" w:rsidRPr="00A16E97">
          <w:rPr>
            <w:rFonts w:hint="eastAsia"/>
          </w:rPr>
          <w:t>。</w:t>
        </w:r>
      </w:ins>
      <w:ins w:id="496" w:author="zhuhn" w:date="2016-10-14T05:43:00Z">
        <w:r w:rsidR="006F16B2">
          <w:rPr>
            <w:rFonts w:hint="eastAsia"/>
          </w:rPr>
          <w:t>推行公益基地的认定机制，</w:t>
        </w:r>
      </w:ins>
      <w:ins w:id="497" w:author="zhuhn" w:date="2016-10-14T05:51:00Z">
        <w:r>
          <w:rPr>
            <w:rFonts w:hint="eastAsia"/>
          </w:rPr>
          <w:t>实现</w:t>
        </w:r>
      </w:ins>
      <w:ins w:id="498" w:author="zhuhn" w:date="2016-10-14T05:47:00Z">
        <w:r>
          <w:rPr>
            <w:rFonts w:hint="eastAsia"/>
          </w:rPr>
          <w:t>公益基地申报、审核流程</w:t>
        </w:r>
      </w:ins>
      <w:ins w:id="499" w:author="zhuhn" w:date="2016-10-14T05:43:00Z">
        <w:r w:rsidR="006F16B2">
          <w:rPr>
            <w:rFonts w:hint="eastAsia"/>
          </w:rPr>
          <w:t>。推广公益护照，建立统一的</w:t>
        </w:r>
        <w:proofErr w:type="gramStart"/>
        <w:r w:rsidR="006F16B2">
          <w:rPr>
            <w:rFonts w:hint="eastAsia"/>
          </w:rPr>
          <w:t>市民公益</w:t>
        </w:r>
        <w:proofErr w:type="gramEnd"/>
        <w:r w:rsidR="006F16B2">
          <w:rPr>
            <w:rFonts w:hint="eastAsia"/>
          </w:rPr>
          <w:t>数据记录</w:t>
        </w:r>
      </w:ins>
      <w:ins w:id="500" w:author="zhuhn" w:date="2016-10-14T05:50:00Z">
        <w:r>
          <w:rPr>
            <w:rFonts w:hint="eastAsia"/>
          </w:rPr>
          <w:t>，</w:t>
        </w:r>
      </w:ins>
      <w:ins w:id="501" w:author="zhuhn" w:date="2016-10-14T05:57:00Z">
        <w:r w:rsidR="00CA6758">
          <w:rPr>
            <w:rFonts w:hint="eastAsia"/>
          </w:rPr>
          <w:t>将</w:t>
        </w:r>
      </w:ins>
      <w:ins w:id="502" w:author="zhuhn" w:date="2016-10-14T05:51:00Z">
        <w:r>
          <w:rPr>
            <w:rFonts w:hint="eastAsia"/>
          </w:rPr>
          <w:t>这些</w:t>
        </w:r>
      </w:ins>
      <w:ins w:id="503" w:author="zhuhn" w:date="2016-10-14T05:53:00Z">
        <w:r>
          <w:rPr>
            <w:rFonts w:hint="eastAsia"/>
          </w:rPr>
          <w:t>公益</w:t>
        </w:r>
      </w:ins>
      <w:ins w:id="504" w:author="zhuhn" w:date="2016-10-14T05:52:00Z">
        <w:r>
          <w:rPr>
            <w:rFonts w:hint="eastAsia"/>
          </w:rPr>
          <w:t>行为产生的</w:t>
        </w:r>
      </w:ins>
      <w:ins w:id="505" w:author="zhuhn" w:date="2016-10-14T05:49:00Z">
        <w:r w:rsidRPr="006F16B2">
          <w:rPr>
            <w:rFonts w:hint="eastAsia"/>
          </w:rPr>
          <w:t>公益数据</w:t>
        </w:r>
      </w:ins>
      <w:ins w:id="506" w:author="zhuhn" w:date="2016-10-14T05:59:00Z">
        <w:r w:rsidR="00CA6758">
          <w:rPr>
            <w:rFonts w:hint="eastAsia"/>
          </w:rPr>
          <w:t>进行</w:t>
        </w:r>
      </w:ins>
      <w:ins w:id="507" w:author="zhuhn" w:date="2016-10-14T05:58:00Z">
        <w:r w:rsidR="00CA6758" w:rsidRPr="006F16B2">
          <w:rPr>
            <w:rFonts w:hint="eastAsia"/>
          </w:rPr>
          <w:t>汇聚</w:t>
        </w:r>
      </w:ins>
      <w:ins w:id="508" w:author="zhuhn" w:date="2016-10-14T05:59:00Z">
        <w:r w:rsidR="00CA6758">
          <w:rPr>
            <w:rFonts w:hint="eastAsia"/>
          </w:rPr>
          <w:t>，建设</w:t>
        </w:r>
        <w:r w:rsidR="00CA6758" w:rsidRPr="00CA6758">
          <w:rPr>
            <w:rFonts w:hint="eastAsia"/>
          </w:rPr>
          <w:t>公益大数据平台，实现上海公益数据的互联互通和汇聚</w:t>
        </w:r>
      </w:ins>
      <w:ins w:id="509" w:author="zhuhn" w:date="2016-10-14T05:35:00Z">
        <w:r w:rsidR="000375F5" w:rsidRPr="00A16E97">
          <w:rPr>
            <w:rFonts w:hint="eastAsia"/>
          </w:rPr>
          <w:t>。</w:t>
        </w:r>
      </w:ins>
    </w:p>
    <w:p w:rsidR="00CA6758" w:rsidRPr="00A16E97" w:rsidRDefault="00CA6758">
      <w:pPr>
        <w:spacing w:line="360" w:lineRule="auto"/>
        <w:ind w:firstLineChars="200" w:firstLine="420"/>
        <w:rPr>
          <w:ins w:id="510" w:author="zhuhn" w:date="2016-10-14T05:35:00Z"/>
        </w:rPr>
      </w:pPr>
      <w:ins w:id="511" w:author="zhuhn" w:date="2016-10-14T06:03:00Z">
        <w:r>
          <w:rPr>
            <w:rFonts w:hint="eastAsia"/>
          </w:rPr>
          <w:t>包括公益基地、公益活动、优秀志愿者信息在内的</w:t>
        </w:r>
      </w:ins>
      <w:ins w:id="512" w:author="zhuhn" w:date="2016-10-14T06:04:00Z">
        <w:r>
          <w:rPr>
            <w:rFonts w:hint="eastAsia"/>
          </w:rPr>
          <w:t>所有公益数据</w:t>
        </w:r>
      </w:ins>
      <w:ins w:id="513" w:author="zhuhn" w:date="2016-10-14T06:00:00Z">
        <w:r>
          <w:rPr>
            <w:rFonts w:hint="eastAsia"/>
          </w:rPr>
          <w:t>都将</w:t>
        </w:r>
      </w:ins>
      <w:ins w:id="514" w:author="zhuhn" w:date="2016-10-14T06:02:00Z">
        <w:r>
          <w:rPr>
            <w:rFonts w:hint="eastAsia"/>
          </w:rPr>
          <w:t>通过</w:t>
        </w:r>
      </w:ins>
      <w:ins w:id="515" w:author="zhuhn" w:date="2016-10-14T06:04:00Z">
        <w:r>
          <w:rPr>
            <w:rFonts w:hint="eastAsia"/>
          </w:rPr>
          <w:t>上海公益门户进行展示</w:t>
        </w:r>
      </w:ins>
      <w:ins w:id="516" w:author="zhuhn" w:date="2016-10-14T06:02:00Z">
        <w:r>
          <w:rPr>
            <w:rFonts w:hint="eastAsia"/>
          </w:rPr>
          <w:t>。</w:t>
        </w:r>
      </w:ins>
      <w:ins w:id="517" w:author="zhuhn" w:date="2016-10-14T06:06:00Z">
        <w:r w:rsidRPr="00CA6758">
          <w:rPr>
            <w:rFonts w:hint="eastAsia"/>
          </w:rPr>
          <w:t>同时提供便捷的</w:t>
        </w:r>
        <w:proofErr w:type="gramStart"/>
        <w:r w:rsidRPr="00CA6758">
          <w:rPr>
            <w:rFonts w:hint="eastAsia"/>
          </w:rPr>
          <w:t>公益护照</w:t>
        </w:r>
        <w:proofErr w:type="gramEnd"/>
        <w:r w:rsidRPr="00CA6758">
          <w:rPr>
            <w:rFonts w:hint="eastAsia"/>
          </w:rPr>
          <w:t>服务及公益</w:t>
        </w:r>
      </w:ins>
      <w:ins w:id="518" w:author="zhuhn" w:date="2016-10-14T06:07:00Z">
        <w:r>
          <w:rPr>
            <w:rFonts w:hint="eastAsia"/>
          </w:rPr>
          <w:t>大</w:t>
        </w:r>
      </w:ins>
      <w:ins w:id="519" w:author="zhuhn" w:date="2016-10-14T06:06:00Z">
        <w:r w:rsidRPr="00CA6758">
          <w:rPr>
            <w:rFonts w:hint="eastAsia"/>
          </w:rPr>
          <w:t>数据的各</w:t>
        </w:r>
      </w:ins>
      <w:ins w:id="520" w:author="zhuhn" w:date="2016-10-14T06:07:00Z">
        <w:r>
          <w:rPr>
            <w:rFonts w:hint="eastAsia"/>
          </w:rPr>
          <w:t>项</w:t>
        </w:r>
      </w:ins>
      <w:ins w:id="521" w:author="zhuhn" w:date="2016-10-14T06:06:00Z">
        <w:r w:rsidRPr="00CA6758">
          <w:rPr>
            <w:rFonts w:hint="eastAsia"/>
          </w:rPr>
          <w:t>统计</w:t>
        </w:r>
      </w:ins>
      <w:ins w:id="522" w:author="zhuhn" w:date="2016-10-14T06:07:00Z">
        <w:r>
          <w:rPr>
            <w:rFonts w:hint="eastAsia"/>
          </w:rPr>
          <w:t>信息。</w:t>
        </w:r>
      </w:ins>
    </w:p>
    <w:p w:rsidR="000375F5" w:rsidRPr="00BE791A" w:rsidRDefault="000375F5">
      <w:pPr>
        <w:pStyle w:val="2"/>
        <w:rPr>
          <w:ins w:id="523" w:author="zhuhn" w:date="2016-10-14T05:35:00Z"/>
          <w:rPrChange w:id="524" w:author="zhuhn" w:date="2016-10-14T10:16:00Z">
            <w:rPr>
              <w:ins w:id="525" w:author="zhuhn" w:date="2016-10-14T05:35:00Z"/>
              <w:rFonts w:ascii="Microsoft YaHei Light" w:eastAsia="Microsoft YaHei Light" w:hAnsi="Microsoft YaHei Light"/>
              <w:b w:val="0"/>
              <w:bCs w:val="0"/>
            </w:rPr>
          </w:rPrChange>
        </w:rPr>
        <w:pPrChange w:id="526" w:author="zhuhn" w:date="2016-10-14T10:16:00Z">
          <w:pPr>
            <w:pStyle w:val="2"/>
            <w:tabs>
              <w:tab w:val="left" w:pos="0"/>
            </w:tabs>
            <w:ind w:left="0" w:firstLine="0"/>
          </w:pPr>
        </w:pPrChange>
      </w:pPr>
      <w:bookmarkStart w:id="527" w:name="_Toc464203408"/>
      <w:bookmarkStart w:id="528" w:name="_Toc464224693"/>
      <w:ins w:id="529" w:author="zhuhn" w:date="2016-10-14T05:35:00Z">
        <w:r w:rsidRPr="00BE791A">
          <w:rPr>
            <w:rFonts w:hint="eastAsia"/>
            <w:rPrChange w:id="530" w:author="zhuhn" w:date="2016-10-14T10:16:00Z">
              <w:rPr>
                <w:rFonts w:ascii="Microsoft YaHei Light" w:eastAsia="Microsoft YaHei Light" w:hAnsi="Microsoft YaHei Light" w:hint="eastAsia"/>
                <w:b w:val="0"/>
                <w:bCs w:val="0"/>
              </w:rPr>
            </w:rPrChange>
          </w:rPr>
          <w:t>读者对象</w:t>
        </w:r>
        <w:bookmarkEnd w:id="527"/>
        <w:bookmarkEnd w:id="528"/>
      </w:ins>
    </w:p>
    <w:p w:rsidR="000375F5" w:rsidRDefault="000375F5" w:rsidP="000375F5">
      <w:pPr>
        <w:spacing w:line="360" w:lineRule="auto"/>
        <w:ind w:firstLineChars="200" w:firstLine="420"/>
        <w:rPr>
          <w:ins w:id="531" w:author="zhuhn" w:date="2016-10-14T05:35:00Z"/>
        </w:rPr>
      </w:pPr>
      <w:ins w:id="532" w:author="zhuhn" w:date="2016-10-14T05:35:00Z">
        <w:r w:rsidRPr="00293575">
          <w:rPr>
            <w:rFonts w:hint="eastAsia"/>
          </w:rPr>
          <w:t>项目管理人员、系统设计人员、项目组其他成员、系统运行维护人员</w:t>
        </w:r>
        <w:r>
          <w:rPr>
            <w:rFonts w:hint="eastAsia"/>
          </w:rPr>
          <w:t>。</w:t>
        </w:r>
      </w:ins>
    </w:p>
    <w:p w:rsidR="00311120" w:rsidRDefault="007221B2" w:rsidP="00311120">
      <w:pPr>
        <w:pStyle w:val="1"/>
      </w:pPr>
      <w:bookmarkStart w:id="533" w:name="_Toc464203409"/>
      <w:bookmarkStart w:id="534" w:name="_Toc464224694"/>
      <w:r>
        <w:rPr>
          <w:rFonts w:hint="eastAsia"/>
        </w:rPr>
        <w:t>术语</w:t>
      </w:r>
      <w:r w:rsidR="00311120">
        <w:rPr>
          <w:rFonts w:hint="eastAsia"/>
        </w:rPr>
        <w:t>缩略语</w:t>
      </w:r>
      <w:bookmarkEnd w:id="533"/>
      <w:bookmarkEnd w:id="534"/>
    </w:p>
    <w:p w:rsidR="00136BD3" w:rsidRDefault="00372EE8">
      <w:pPr>
        <w:spacing w:line="360" w:lineRule="auto"/>
        <w:ind w:firstLineChars="200" w:firstLine="422"/>
        <w:rPr>
          <w:ins w:id="535" w:author="zhuhn" w:date="2016-10-13T20:15:00Z"/>
        </w:rPr>
        <w:pPrChange w:id="536" w:author="zhuhn" w:date="2016-10-13T20:15:00Z">
          <w:pPr>
            <w:spacing w:line="360" w:lineRule="auto"/>
            <w:ind w:firstLineChars="200" w:firstLine="420"/>
          </w:pPr>
        </w:pPrChange>
      </w:pPr>
      <w:ins w:id="537" w:author="zhuhn" w:date="2016-10-13T20:10:00Z">
        <w:r w:rsidRPr="00372EE8">
          <w:rPr>
            <w:rFonts w:hint="eastAsia"/>
            <w:b/>
            <w:rPrChange w:id="538" w:author="zhuhn" w:date="2016-10-13T20:15:00Z">
              <w:rPr>
                <w:rFonts w:hint="eastAsia"/>
              </w:rPr>
            </w:rPrChange>
          </w:rPr>
          <w:t>政务</w:t>
        </w:r>
      </w:ins>
      <w:ins w:id="539" w:author="zhuhn" w:date="2016-10-13T20:11:00Z">
        <w:r w:rsidRPr="00372EE8">
          <w:rPr>
            <w:rFonts w:hint="eastAsia"/>
            <w:b/>
            <w:rPrChange w:id="540" w:author="zhuhn" w:date="2016-10-13T20:15:00Z">
              <w:rPr>
                <w:rFonts w:hint="eastAsia"/>
              </w:rPr>
            </w:rPrChange>
          </w:rPr>
          <w:t>信息管理</w:t>
        </w:r>
      </w:ins>
      <w:ins w:id="541" w:author="zhuhn" w:date="2016-10-13T20:10:00Z">
        <w:r w:rsidRPr="00372EE8">
          <w:rPr>
            <w:rFonts w:hint="eastAsia"/>
            <w:b/>
            <w:rPrChange w:id="542" w:author="zhuhn" w:date="2016-10-13T20:15:00Z">
              <w:rPr>
                <w:rFonts w:hint="eastAsia"/>
              </w:rPr>
            </w:rPrChange>
          </w:rPr>
          <w:t>系统</w:t>
        </w:r>
        <w:r>
          <w:rPr>
            <w:rFonts w:hint="eastAsia"/>
          </w:rPr>
          <w:t>：</w:t>
        </w:r>
      </w:ins>
      <w:ins w:id="543" w:author="zhuhn" w:date="2016-10-13T20:14:00Z">
        <w:r>
          <w:rPr>
            <w:rFonts w:hint="eastAsia"/>
          </w:rPr>
          <w:t>用户为</w:t>
        </w:r>
      </w:ins>
      <w:ins w:id="544" w:author="zhuhn" w:date="2016-10-13T20:10:00Z">
        <w:r>
          <w:rPr>
            <w:rFonts w:hint="eastAsia"/>
          </w:rPr>
          <w:t>行政人员</w:t>
        </w:r>
      </w:ins>
      <w:ins w:id="545" w:author="zhuhn" w:date="2016-10-13T20:14:00Z">
        <w:r>
          <w:rPr>
            <w:rFonts w:hint="eastAsia"/>
          </w:rPr>
          <w:t>。</w:t>
        </w:r>
      </w:ins>
      <w:ins w:id="546" w:author="zhuhn" w:date="2016-10-13T20:11:00Z">
        <w:r>
          <w:rPr>
            <w:rFonts w:hint="eastAsia"/>
          </w:rPr>
          <w:t>在基地审批流程中的行政初审、行政</w:t>
        </w:r>
      </w:ins>
      <w:ins w:id="547" w:author="zhuhn" w:date="2016-10-13T20:12:00Z">
        <w:r>
          <w:rPr>
            <w:rFonts w:hint="eastAsia"/>
          </w:rPr>
          <w:t>终审都</w:t>
        </w:r>
      </w:ins>
      <w:ins w:id="548" w:author="zhuhn" w:date="2016-10-13T20:14:00Z">
        <w:r>
          <w:rPr>
            <w:rFonts w:hint="eastAsia"/>
          </w:rPr>
          <w:t>在该</w:t>
        </w:r>
        <w:r>
          <w:rPr>
            <w:rFonts w:hint="eastAsia"/>
          </w:rPr>
          <w:lastRenderedPageBreak/>
          <w:t>系统</w:t>
        </w:r>
      </w:ins>
      <w:ins w:id="549" w:author="zhuhn" w:date="2016-10-13T20:15:00Z">
        <w:r>
          <w:rPr>
            <w:rFonts w:hint="eastAsia"/>
          </w:rPr>
          <w:t>进行</w:t>
        </w:r>
      </w:ins>
      <w:ins w:id="550" w:author="zhuhn" w:date="2016-10-13T20:14:00Z">
        <w:r>
          <w:rPr>
            <w:rFonts w:hint="eastAsia"/>
          </w:rPr>
          <w:t>操作</w:t>
        </w:r>
      </w:ins>
      <w:ins w:id="551" w:author="zhuhn" w:date="2016-10-13T20:12:00Z">
        <w:r>
          <w:rPr>
            <w:rFonts w:hint="eastAsia"/>
          </w:rPr>
          <w:t>，</w:t>
        </w:r>
      </w:ins>
      <w:ins w:id="552" w:author="zhuhn" w:date="2016-10-13T20:13:00Z">
        <w:r>
          <w:rPr>
            <w:rFonts w:hint="eastAsia"/>
          </w:rPr>
          <w:t>会签打分环节的专家虽然</w:t>
        </w:r>
      </w:ins>
      <w:ins w:id="553" w:author="zhuhn" w:date="2016-10-13T20:12:00Z">
        <w:r>
          <w:rPr>
            <w:rFonts w:hint="eastAsia"/>
          </w:rPr>
          <w:t>是非行政人员，</w:t>
        </w:r>
      </w:ins>
      <w:ins w:id="554" w:author="zhuhn" w:date="2016-10-13T20:13:00Z">
        <w:r>
          <w:rPr>
            <w:rFonts w:hint="eastAsia"/>
          </w:rPr>
          <w:t>但</w:t>
        </w:r>
      </w:ins>
      <w:ins w:id="555" w:author="zhuhn" w:date="2016-10-13T20:14:00Z">
        <w:r>
          <w:rPr>
            <w:rFonts w:hint="eastAsia"/>
          </w:rPr>
          <w:t>仍</w:t>
        </w:r>
      </w:ins>
      <w:ins w:id="556" w:author="zhuhn" w:date="2016-10-13T20:13:00Z">
        <w:r>
          <w:rPr>
            <w:rFonts w:hint="eastAsia"/>
          </w:rPr>
          <w:t>在该系统中挂靠审核</w:t>
        </w:r>
      </w:ins>
      <w:del w:id="557" w:author="zhuhn" w:date="2016-10-13T20:09:00Z">
        <w:r w:rsidR="00716987" w:rsidDel="00372EE8">
          <w:rPr>
            <w:rFonts w:hint="eastAsia"/>
          </w:rPr>
          <w:delText>无</w:delText>
        </w:r>
      </w:del>
      <w:r w:rsidR="007221B2">
        <w:rPr>
          <w:rFonts w:hint="eastAsia"/>
        </w:rPr>
        <w:t>。</w:t>
      </w:r>
      <w:bookmarkStart w:id="558" w:name="OLE_LINK156"/>
      <w:bookmarkStart w:id="559" w:name="OLE_LINK157"/>
      <w:ins w:id="560" w:author="zhuhn" w:date="2016-10-13T20:15:00Z">
        <w:r>
          <w:rPr>
            <w:rFonts w:hint="eastAsia"/>
          </w:rPr>
          <w:t>该文档中可使用简称</w:t>
        </w:r>
      </w:ins>
      <w:ins w:id="561" w:author="zhuhn" w:date="2016-10-13T20:16:00Z">
        <w:r>
          <w:rPr>
            <w:rFonts w:hint="eastAsia"/>
          </w:rPr>
          <w:t>“政务</w:t>
        </w:r>
      </w:ins>
      <w:ins w:id="562" w:author="zhuhn" w:date="2016-10-13T20:15:00Z">
        <w:r>
          <w:rPr>
            <w:rFonts w:hint="eastAsia"/>
          </w:rPr>
          <w:t>系统</w:t>
        </w:r>
      </w:ins>
      <w:ins w:id="563" w:author="zhuhn" w:date="2016-10-13T20:16:00Z">
        <w:r>
          <w:rPr>
            <w:rFonts w:hint="eastAsia"/>
          </w:rPr>
          <w:t>”</w:t>
        </w:r>
      </w:ins>
      <w:bookmarkEnd w:id="558"/>
      <w:bookmarkEnd w:id="559"/>
      <w:ins w:id="564" w:author="zhuhn" w:date="2016-10-13T20:15:00Z">
        <w:r>
          <w:rPr>
            <w:rFonts w:hint="eastAsia"/>
          </w:rPr>
          <w:t>。</w:t>
        </w:r>
      </w:ins>
    </w:p>
    <w:p w:rsidR="00372EE8" w:rsidRDefault="00372EE8">
      <w:pPr>
        <w:spacing w:line="360" w:lineRule="auto"/>
        <w:ind w:firstLineChars="200" w:firstLine="422"/>
        <w:rPr>
          <w:ins w:id="565" w:author="zhuhn" w:date="2016-10-13T20:18:00Z"/>
        </w:rPr>
        <w:pPrChange w:id="566" w:author="zhuhn" w:date="2016-10-13T20:15:00Z">
          <w:pPr>
            <w:spacing w:line="360" w:lineRule="auto"/>
            <w:ind w:firstLineChars="200" w:firstLine="420"/>
          </w:pPr>
        </w:pPrChange>
      </w:pPr>
      <w:bookmarkStart w:id="567" w:name="OLE_LINK158"/>
      <w:bookmarkStart w:id="568" w:name="OLE_LINK159"/>
      <w:ins w:id="569" w:author="zhuhn" w:date="2016-10-13T20:15:00Z">
        <w:r w:rsidRPr="00372EE8">
          <w:rPr>
            <w:rFonts w:hint="eastAsia"/>
            <w:b/>
            <w:rPrChange w:id="570" w:author="zhuhn" w:date="2016-10-13T20:15:00Z">
              <w:rPr>
                <w:rFonts w:hint="eastAsia"/>
              </w:rPr>
            </w:rPrChange>
          </w:rPr>
          <w:t>公益组织</w:t>
        </w:r>
      </w:ins>
      <w:ins w:id="571" w:author="zhuhn" w:date="2016-10-13T20:16:00Z">
        <w:r>
          <w:rPr>
            <w:rFonts w:hint="eastAsia"/>
            <w:b/>
          </w:rPr>
          <w:t>信息管理</w:t>
        </w:r>
      </w:ins>
      <w:ins w:id="572" w:author="zhuhn" w:date="2016-10-13T20:15:00Z">
        <w:r w:rsidRPr="00372EE8">
          <w:rPr>
            <w:rFonts w:hint="eastAsia"/>
            <w:b/>
            <w:rPrChange w:id="573" w:author="zhuhn" w:date="2016-10-13T20:15:00Z">
              <w:rPr>
                <w:rFonts w:hint="eastAsia"/>
              </w:rPr>
            </w:rPrChange>
          </w:rPr>
          <w:t>系统</w:t>
        </w:r>
        <w:r>
          <w:rPr>
            <w:rFonts w:hint="eastAsia"/>
          </w:rPr>
          <w:t>：</w:t>
        </w:r>
      </w:ins>
      <w:ins w:id="574" w:author="zhuhn" w:date="2016-10-13T20:16:00Z">
        <w:r>
          <w:rPr>
            <w:rFonts w:hint="eastAsia"/>
          </w:rPr>
          <w:t>用户</w:t>
        </w:r>
        <w:bookmarkEnd w:id="567"/>
        <w:bookmarkEnd w:id="568"/>
        <w:r>
          <w:rPr>
            <w:rFonts w:hint="eastAsia"/>
          </w:rPr>
          <w:t>为社团和组织人员</w:t>
        </w:r>
        <w:r w:rsidR="009C6ABE">
          <w:rPr>
            <w:rFonts w:hint="eastAsia"/>
          </w:rPr>
          <w:t>。</w:t>
        </w:r>
        <w:r>
          <w:rPr>
            <w:rFonts w:hint="eastAsia"/>
          </w:rPr>
          <w:t>基地</w:t>
        </w:r>
        <w:r w:rsidR="009C6ABE">
          <w:rPr>
            <w:rFonts w:hint="eastAsia"/>
          </w:rPr>
          <w:t>申报</w:t>
        </w:r>
      </w:ins>
      <w:ins w:id="575" w:author="zhuhn" w:date="2016-10-13T20:17:00Z">
        <w:r w:rsidR="009C6ABE">
          <w:rPr>
            <w:rFonts w:hint="eastAsia"/>
          </w:rPr>
          <w:t>/</w:t>
        </w:r>
      </w:ins>
      <w:ins w:id="576" w:author="zhuhn" w:date="2016-10-13T20:16:00Z">
        <w:r w:rsidR="009C6ABE">
          <w:rPr>
            <w:rFonts w:hint="eastAsia"/>
          </w:rPr>
          <w:t>提交</w:t>
        </w:r>
      </w:ins>
      <w:ins w:id="577" w:author="zhuhn" w:date="2016-10-13T20:17:00Z">
        <w:r w:rsidR="009C6ABE">
          <w:rPr>
            <w:rFonts w:hint="eastAsia"/>
          </w:rPr>
          <w:t>，公益活动发布，志愿者加入组织审核，在该系统中操作。该文档中可使用简称“</w:t>
        </w:r>
      </w:ins>
      <w:ins w:id="578" w:author="zhuhn" w:date="2016-10-13T20:18:00Z">
        <w:r w:rsidR="009C6ABE">
          <w:rPr>
            <w:rFonts w:hint="eastAsia"/>
          </w:rPr>
          <w:t>公益组织</w:t>
        </w:r>
      </w:ins>
      <w:ins w:id="579" w:author="zhuhn" w:date="2016-10-13T20:17:00Z">
        <w:r w:rsidR="009C6ABE">
          <w:rPr>
            <w:rFonts w:hint="eastAsia"/>
          </w:rPr>
          <w:t>系统”。</w:t>
        </w:r>
      </w:ins>
    </w:p>
    <w:p w:rsidR="009C6ABE" w:rsidRDefault="009C6ABE">
      <w:pPr>
        <w:spacing w:line="360" w:lineRule="auto"/>
        <w:ind w:firstLineChars="200" w:firstLine="422"/>
        <w:rPr>
          <w:ins w:id="580" w:author="zhuhn" w:date="2016-10-13T20:18:00Z"/>
        </w:rPr>
      </w:pPr>
      <w:ins w:id="581" w:author="zhuhn" w:date="2016-10-13T20:21:00Z">
        <w:r>
          <w:rPr>
            <w:rFonts w:hint="eastAsia"/>
            <w:b/>
          </w:rPr>
          <w:t>志愿者</w:t>
        </w:r>
      </w:ins>
      <w:ins w:id="582" w:author="zhuhn" w:date="2016-10-13T20:18:00Z">
        <w:r>
          <w:rPr>
            <w:rFonts w:hint="eastAsia"/>
            <w:b/>
          </w:rPr>
          <w:t>信息管理</w:t>
        </w:r>
        <w:r w:rsidRPr="00003BF9">
          <w:rPr>
            <w:rFonts w:hint="eastAsia"/>
            <w:b/>
          </w:rPr>
          <w:t>系统</w:t>
        </w:r>
        <w:r>
          <w:rPr>
            <w:rFonts w:hint="eastAsia"/>
          </w:rPr>
          <w:t>：</w:t>
        </w:r>
      </w:ins>
      <w:ins w:id="583" w:author="zhuhn" w:date="2016-10-13T20:21:00Z">
        <w:r>
          <w:rPr>
            <w:rFonts w:hint="eastAsia"/>
          </w:rPr>
          <w:t>用户为参加公益活动的志愿者。</w:t>
        </w:r>
      </w:ins>
      <w:ins w:id="584" w:author="zhuhn" w:date="2016-10-13T20:22:00Z">
        <w:r>
          <w:rPr>
            <w:rFonts w:hint="eastAsia"/>
          </w:rPr>
          <w:t>和</w:t>
        </w:r>
      </w:ins>
      <w:ins w:id="585" w:author="zhuhn" w:date="2016-10-13T20:24:00Z">
        <w:r>
          <w:rPr>
            <w:rFonts w:hint="eastAsia"/>
          </w:rPr>
          <w:t>上海</w:t>
        </w:r>
      </w:ins>
      <w:ins w:id="586" w:author="zhuhn" w:date="2016-10-13T20:23:00Z">
        <w:r>
          <w:rPr>
            <w:rFonts w:hint="eastAsia"/>
          </w:rPr>
          <w:t>各类公益网站、</w:t>
        </w:r>
        <w:r>
          <w:rPr>
            <w:rFonts w:hint="eastAsia"/>
          </w:rPr>
          <w:t>App</w:t>
        </w:r>
        <w:r>
          <w:rPr>
            <w:rFonts w:hint="eastAsia"/>
          </w:rPr>
          <w:t>进行对接</w:t>
        </w:r>
      </w:ins>
      <w:ins w:id="587" w:author="zhuhn" w:date="2016-10-13T20:24:00Z">
        <w:r>
          <w:rPr>
            <w:rFonts w:hint="eastAsia"/>
          </w:rPr>
          <w:t>，负责志愿者信息</w:t>
        </w:r>
      </w:ins>
      <w:ins w:id="588" w:author="zhuhn" w:date="2016-10-13T20:25:00Z">
        <w:r>
          <w:rPr>
            <w:rFonts w:hint="eastAsia"/>
          </w:rPr>
          <w:t>登记、注册和管理</w:t>
        </w:r>
      </w:ins>
      <w:ins w:id="589" w:author="zhuhn" w:date="2016-10-13T20:22:00Z">
        <w:r>
          <w:rPr>
            <w:rFonts w:hint="eastAsia"/>
          </w:rPr>
          <w:t>。</w:t>
        </w:r>
      </w:ins>
    </w:p>
    <w:p w:rsidR="009C6ABE" w:rsidRPr="009C6ABE" w:rsidRDefault="009C6ABE">
      <w:pPr>
        <w:spacing w:line="360" w:lineRule="auto"/>
        <w:ind w:firstLineChars="200" w:firstLine="422"/>
        <w:rPr>
          <w:b/>
          <w:rPrChange w:id="590" w:author="zhuhn" w:date="2016-10-13T20:18:00Z">
            <w:rPr/>
          </w:rPrChange>
        </w:rPr>
        <w:pPrChange w:id="591" w:author="zhuhn" w:date="2016-10-13T20:18:00Z">
          <w:pPr>
            <w:spacing w:line="360" w:lineRule="auto"/>
            <w:ind w:firstLineChars="200" w:firstLine="420"/>
          </w:pPr>
        </w:pPrChange>
      </w:pPr>
      <w:ins w:id="592" w:author="zhuhn" w:date="2016-10-13T20:18:00Z">
        <w:r w:rsidRPr="009C6ABE">
          <w:rPr>
            <w:rFonts w:hint="eastAsia"/>
            <w:b/>
            <w:rPrChange w:id="593" w:author="zhuhn" w:date="2016-10-13T20:18:00Z">
              <w:rPr>
                <w:rFonts w:hint="eastAsia"/>
              </w:rPr>
            </w:rPrChange>
          </w:rPr>
          <w:t>上海公益门户</w:t>
        </w:r>
        <w:r>
          <w:rPr>
            <w:rFonts w:hint="eastAsia"/>
          </w:rPr>
          <w:t>：面向所有互联网用户。</w:t>
        </w:r>
      </w:ins>
      <w:ins w:id="594" w:author="zhuhn" w:date="2016-10-13T20:19:00Z">
        <w:r>
          <w:rPr>
            <w:rFonts w:hint="eastAsia"/>
          </w:rPr>
          <w:t>所有</w:t>
        </w:r>
      </w:ins>
      <w:ins w:id="595" w:author="zhuhn" w:date="2016-10-13T20:20:00Z">
        <w:r>
          <w:rPr>
            <w:rFonts w:hint="eastAsia"/>
          </w:rPr>
          <w:t>涉众</w:t>
        </w:r>
      </w:ins>
      <w:ins w:id="596" w:author="zhuhn" w:date="2016-10-13T20:19:00Z">
        <w:r>
          <w:rPr>
            <w:rFonts w:hint="eastAsia"/>
          </w:rPr>
          <w:t>的公益数据在该系统汇聚。</w:t>
        </w:r>
      </w:ins>
      <w:ins w:id="597" w:author="zhuhn" w:date="2016-10-13T20:20:00Z">
        <w:r>
          <w:rPr>
            <w:rFonts w:hint="eastAsia"/>
          </w:rPr>
          <w:t>上海市民可以在该系统线上申请办理公益护照</w:t>
        </w:r>
      </w:ins>
      <w:ins w:id="598" w:author="zhuhn" w:date="2016-10-13T20:21:00Z">
        <w:r>
          <w:rPr>
            <w:rFonts w:hint="eastAsia"/>
          </w:rPr>
          <w:t>。</w:t>
        </w:r>
      </w:ins>
    </w:p>
    <w:p w:rsidR="00311120" w:rsidRDefault="00311120" w:rsidP="00311120">
      <w:pPr>
        <w:pStyle w:val="1"/>
      </w:pPr>
      <w:bookmarkStart w:id="599" w:name="_Toc464203410"/>
      <w:bookmarkStart w:id="600" w:name="_Toc464224695"/>
      <w:r>
        <w:t>引用文件</w:t>
      </w:r>
      <w:bookmarkEnd w:id="599"/>
      <w:bookmarkEnd w:id="600"/>
    </w:p>
    <w:p w:rsidR="005D1710" w:rsidRPr="00777615" w:rsidRDefault="00716987" w:rsidP="005D1710">
      <w:pPr>
        <w:spacing w:line="360" w:lineRule="auto"/>
        <w:ind w:firstLineChars="200" w:firstLine="420"/>
      </w:pPr>
      <w:r>
        <w:rPr>
          <w:rFonts w:hint="eastAsia"/>
        </w:rPr>
        <w:t>无。</w:t>
      </w:r>
    </w:p>
    <w:p w:rsidR="00311120" w:rsidRDefault="00D77A37" w:rsidP="00311120">
      <w:pPr>
        <w:pStyle w:val="1"/>
      </w:pPr>
      <w:bookmarkStart w:id="601" w:name="_Toc464203411"/>
      <w:bookmarkStart w:id="602" w:name="_Toc464224696"/>
      <w:r>
        <w:rPr>
          <w:rFonts w:hint="eastAsia"/>
        </w:rPr>
        <w:t>首</w:t>
      </w:r>
      <w:r w:rsidR="00716987">
        <w:rPr>
          <w:rFonts w:hint="eastAsia"/>
        </w:rPr>
        <w:t>页要求</w:t>
      </w:r>
      <w:bookmarkEnd w:id="601"/>
      <w:bookmarkEnd w:id="602"/>
    </w:p>
    <w:p w:rsidR="005E7842" w:rsidRDefault="005E7842" w:rsidP="005E7842">
      <w:pPr>
        <w:pStyle w:val="2"/>
      </w:pPr>
      <w:bookmarkStart w:id="603" w:name="_Toc464203412"/>
      <w:bookmarkStart w:id="604" w:name="_Toc464224697"/>
      <w:r>
        <w:rPr>
          <w:rFonts w:hint="eastAsia"/>
        </w:rPr>
        <w:t>总体要求</w:t>
      </w:r>
      <w:bookmarkEnd w:id="603"/>
      <w:bookmarkEnd w:id="604"/>
    </w:p>
    <w:p w:rsidR="00FD01DC" w:rsidRDefault="00A6548D" w:rsidP="005E7842">
      <w:pPr>
        <w:spacing w:line="360" w:lineRule="auto"/>
        <w:ind w:firstLineChars="200" w:firstLine="420"/>
      </w:pPr>
      <w:r>
        <w:rPr>
          <w:rFonts w:hint="eastAsia"/>
        </w:rPr>
        <w:t>网站的命名</w:t>
      </w:r>
      <w:r w:rsidR="00FD01DC">
        <w:rPr>
          <w:rFonts w:hint="eastAsia"/>
        </w:rPr>
        <w:t>为</w:t>
      </w:r>
      <w:r>
        <w:rPr>
          <w:rFonts w:hint="eastAsia"/>
        </w:rPr>
        <w:t>“上海公益”，版权属于</w:t>
      </w:r>
      <w:r w:rsidR="00FD01DC">
        <w:rPr>
          <w:rFonts w:hint="eastAsia"/>
        </w:rPr>
        <w:t>“上海市公益服务促进中心”。</w:t>
      </w:r>
    </w:p>
    <w:p w:rsidR="005E7842" w:rsidRPr="00716987" w:rsidRDefault="005E7842" w:rsidP="005E7842">
      <w:pPr>
        <w:spacing w:line="360" w:lineRule="auto"/>
        <w:ind w:firstLineChars="200" w:firstLine="420"/>
      </w:pPr>
      <w:bookmarkStart w:id="605" w:name="OLE_LINK18"/>
      <w:bookmarkStart w:id="606" w:name="OLE_LINK19"/>
      <w:r>
        <w:rPr>
          <w:rFonts w:hint="eastAsia"/>
        </w:rPr>
        <w:t>首页</w:t>
      </w:r>
      <w:bookmarkEnd w:id="605"/>
      <w:bookmarkEnd w:id="606"/>
      <w:r>
        <w:rPr>
          <w:rFonts w:hint="eastAsia"/>
        </w:rPr>
        <w:t>应该考虑对不同终端的支持，平板电脑，手机浏览器都能正常显示。目前在手机和平板上显示效果会因为页面宽度缩小，出现内容越出页面的问题。</w:t>
      </w:r>
    </w:p>
    <w:p w:rsidR="001F5E9E" w:rsidRDefault="005E7842" w:rsidP="005E7842">
      <w:pPr>
        <w:spacing w:line="360" w:lineRule="auto"/>
        <w:ind w:firstLineChars="200" w:firstLine="420"/>
      </w:pPr>
      <w:r>
        <w:rPr>
          <w:rFonts w:hint="eastAsia"/>
        </w:rPr>
        <w:t>整个网站应添加无障碍浏览网页的功能，充分考虑到不同人群的阅读习惯和阅读能力，使网页设计更具包容性。</w:t>
      </w:r>
      <w:r w:rsidR="00A6548D">
        <w:rPr>
          <w:rFonts w:hint="eastAsia"/>
        </w:rPr>
        <w:t>（不在本期实现）</w:t>
      </w:r>
    </w:p>
    <w:p w:rsidR="005E7842" w:rsidRDefault="001F5E9E" w:rsidP="005E7842">
      <w:pPr>
        <w:spacing w:line="360" w:lineRule="auto"/>
        <w:ind w:firstLineChars="200" w:firstLine="420"/>
      </w:pPr>
      <w:r>
        <w:rPr>
          <w:rFonts w:hint="eastAsia"/>
        </w:rPr>
        <w:t>应添加多语种之间的切换功能，网站需要考虑来自国外的上海居民的阅读能力。</w:t>
      </w:r>
      <w:r w:rsidR="00A6548D">
        <w:rPr>
          <w:rFonts w:hint="eastAsia"/>
        </w:rPr>
        <w:t>（不在本期实现）</w:t>
      </w:r>
    </w:p>
    <w:p w:rsidR="001F5E9E" w:rsidRPr="001F5E9E" w:rsidRDefault="001F5E9E" w:rsidP="005E7842">
      <w:pPr>
        <w:spacing w:line="360" w:lineRule="auto"/>
        <w:ind w:firstLineChars="200" w:firstLine="420"/>
      </w:pPr>
      <w:r>
        <w:rPr>
          <w:rFonts w:hint="eastAsia"/>
        </w:rPr>
        <w:t>对于新添加的功能（</w:t>
      </w:r>
      <w:proofErr w:type="gramStart"/>
      <w:r>
        <w:rPr>
          <w:rFonts w:hint="eastAsia"/>
        </w:rPr>
        <w:t>公益护照</w:t>
      </w:r>
      <w:proofErr w:type="gramEnd"/>
      <w:r>
        <w:rPr>
          <w:rFonts w:hint="eastAsia"/>
        </w:rPr>
        <w:t>查询、公益地图、友情链接、关注二维码），要从网站的整体布局角度考虑页面的美观，需要负责美工的同事整理把握，下文中采用的图示仅供参考。</w:t>
      </w:r>
    </w:p>
    <w:p w:rsidR="00716987" w:rsidRDefault="00716987" w:rsidP="0020495C">
      <w:pPr>
        <w:pStyle w:val="2"/>
        <w:spacing w:before="120" w:after="120" w:line="415" w:lineRule="auto"/>
        <w:ind w:left="578" w:hanging="578"/>
      </w:pPr>
      <w:bookmarkStart w:id="607" w:name="_Toc464203413"/>
      <w:bookmarkStart w:id="608" w:name="_Toc464224698"/>
      <w:r>
        <w:rPr>
          <w:rFonts w:hint="eastAsia"/>
        </w:rPr>
        <w:t>导航栏</w:t>
      </w:r>
      <w:bookmarkEnd w:id="607"/>
      <w:bookmarkEnd w:id="608"/>
    </w:p>
    <w:p w:rsidR="00716987" w:rsidRPr="00716987" w:rsidRDefault="00974ECD" w:rsidP="00716987">
      <w:r>
        <w:rPr>
          <w:noProof/>
        </w:rPr>
        <w:drawing>
          <wp:inline distT="0" distB="0" distL="0" distR="0" wp14:anchorId="09BE4D28" wp14:editId="29F7C7F6">
            <wp:extent cx="5274310" cy="402288"/>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274310" cy="402288"/>
                    </a:xfrm>
                    <a:prstGeom prst="rect">
                      <a:avLst/>
                    </a:prstGeom>
                  </pic:spPr>
                </pic:pic>
              </a:graphicData>
            </a:graphic>
          </wp:inline>
        </w:drawing>
      </w:r>
    </w:p>
    <w:p w:rsidR="00716987" w:rsidDel="00DD4EF4" w:rsidRDefault="00716987" w:rsidP="00716987">
      <w:pPr>
        <w:spacing w:afterLines="50" w:after="156"/>
        <w:jc w:val="center"/>
        <w:rPr>
          <w:del w:id="609" w:author="zhuhn" w:date="2016-10-14T06:08:00Z"/>
        </w:rPr>
      </w:pPr>
      <w:del w:id="610" w:author="zhuhn" w:date="2016-10-14T06:08:00Z">
        <w:r w:rsidDel="00DD4EF4">
          <w:rPr>
            <w:rFonts w:hint="eastAsia"/>
          </w:rPr>
          <w:lastRenderedPageBreak/>
          <w:delText>图</w:delText>
        </w:r>
        <w:r w:rsidDel="00DD4EF4">
          <w:rPr>
            <w:rFonts w:hint="eastAsia"/>
          </w:rPr>
          <w:delText xml:space="preserve">1 </w:delText>
        </w:r>
        <w:r w:rsidDel="00DD4EF4">
          <w:rPr>
            <w:rFonts w:hint="eastAsia"/>
          </w:rPr>
          <w:delText>导航栏</w:delText>
        </w:r>
      </w:del>
    </w:p>
    <w:p w:rsidR="00D77A37" w:rsidRDefault="00D77A37" w:rsidP="00D77A37">
      <w:pPr>
        <w:spacing w:line="360" w:lineRule="auto"/>
        <w:ind w:firstLineChars="200" w:firstLine="420"/>
      </w:pPr>
      <w:bookmarkStart w:id="611" w:name="OLE_LINK6"/>
      <w:bookmarkStart w:id="612" w:name="OLE_LINK7"/>
      <w:r>
        <w:rPr>
          <w:rFonts w:hint="eastAsia"/>
        </w:rPr>
        <w:t>导航栏的</w:t>
      </w:r>
      <w:r>
        <w:rPr>
          <w:rFonts w:hint="eastAsia"/>
        </w:rPr>
        <w:t>logo</w:t>
      </w:r>
      <w:r>
        <w:rPr>
          <w:rFonts w:hint="eastAsia"/>
        </w:rPr>
        <w:t>文字应该突出显示，字体不能太小。（可以贴在</w:t>
      </w:r>
      <w:r>
        <w:rPr>
          <w:rFonts w:hint="eastAsia"/>
        </w:rPr>
        <w:t>logo</w:t>
      </w:r>
      <w:r>
        <w:rPr>
          <w:rFonts w:hint="eastAsia"/>
        </w:rPr>
        <w:t>右边显示）</w:t>
      </w:r>
    </w:p>
    <w:bookmarkEnd w:id="611"/>
    <w:bookmarkEnd w:id="612"/>
    <w:p w:rsidR="00D77A37" w:rsidRDefault="00D77A37" w:rsidP="00D77A37">
      <w:pPr>
        <w:spacing w:line="360" w:lineRule="auto"/>
        <w:ind w:firstLineChars="200" w:firstLine="420"/>
      </w:pPr>
      <w:r>
        <w:rPr>
          <w:rFonts w:hint="eastAsia"/>
        </w:rPr>
        <w:t>导航栏的背景颜色不能与</w:t>
      </w:r>
      <w:r>
        <w:t>L</w:t>
      </w:r>
      <w:r>
        <w:rPr>
          <w:rFonts w:hint="eastAsia"/>
        </w:rPr>
        <w:t>ogo</w:t>
      </w:r>
      <w:r>
        <w:rPr>
          <w:rFonts w:hint="eastAsia"/>
        </w:rPr>
        <w:t>的太接近，应该突出</w:t>
      </w:r>
      <w:r>
        <w:rPr>
          <w:rFonts w:hint="eastAsia"/>
        </w:rPr>
        <w:t>logo</w:t>
      </w:r>
      <w:r w:rsidR="00604680">
        <w:rPr>
          <w:rFonts w:hint="eastAsia"/>
        </w:rPr>
        <w:t>，建议采用白底</w:t>
      </w:r>
      <w:r>
        <w:rPr>
          <w:rFonts w:hint="eastAsia"/>
        </w:rPr>
        <w:t>。</w:t>
      </w:r>
      <w:r>
        <w:rPr>
          <w:rFonts w:hint="eastAsia"/>
        </w:rPr>
        <w:t xml:space="preserve"> </w:t>
      </w:r>
    </w:p>
    <w:p w:rsidR="005C689C" w:rsidRDefault="00E36F7F" w:rsidP="005C689C">
      <w:pPr>
        <w:pStyle w:val="2"/>
      </w:pPr>
      <w:bookmarkStart w:id="613" w:name="_Toc464203414"/>
      <w:bookmarkStart w:id="614" w:name="_Toc464224699"/>
      <w:r>
        <w:rPr>
          <w:rFonts w:hint="eastAsia"/>
        </w:rPr>
        <w:t>Banner</w:t>
      </w:r>
      <w:bookmarkEnd w:id="613"/>
      <w:bookmarkEnd w:id="614"/>
    </w:p>
    <w:p w:rsidR="00716987" w:rsidRPr="00716987" w:rsidRDefault="00974ECD" w:rsidP="00716987">
      <w:del w:id="615" w:author="zhuhn" w:date="2016-10-13T10:03:00Z">
        <w:r w:rsidDel="00B3456A">
          <w:rPr>
            <w:noProof/>
          </w:rPr>
          <w:drawing>
            <wp:inline distT="0" distB="0" distL="0" distR="0" wp14:anchorId="7B1E1583" wp14:editId="4C2C403F">
              <wp:extent cx="5261051" cy="1199952"/>
              <wp:effectExtent l="0" t="0" r="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t="22630"/>
                      <a:stretch/>
                    </pic:blipFill>
                    <pic:spPr bwMode="auto">
                      <a:xfrm>
                        <a:off x="0" y="0"/>
                        <a:ext cx="5274310" cy="1202976"/>
                      </a:xfrm>
                      <a:prstGeom prst="rect">
                        <a:avLst/>
                      </a:prstGeom>
                      <a:ln>
                        <a:noFill/>
                      </a:ln>
                      <a:extLst>
                        <a:ext uri="{53640926-AAD7-44D8-BBD7-CCE9431645EC}">
                          <a14:shadowObscured xmlns:a14="http://schemas.microsoft.com/office/drawing/2010/main"/>
                        </a:ext>
                      </a:extLst>
                    </pic:spPr>
                  </pic:pic>
                </a:graphicData>
              </a:graphic>
            </wp:inline>
          </w:drawing>
        </w:r>
      </w:del>
      <w:ins w:id="616" w:author="zhuhn" w:date="2016-10-14T06:10:00Z">
        <w:r w:rsidR="00DD4EF4" w:rsidRPr="00DD4EF4">
          <w:rPr>
            <w:noProof/>
          </w:rPr>
          <w:t xml:space="preserve"> </w:t>
        </w:r>
        <w:r w:rsidR="00DD4EF4">
          <w:rPr>
            <w:noProof/>
          </w:rPr>
          <w:drawing>
            <wp:inline distT="0" distB="0" distL="0" distR="0" wp14:anchorId="164B4357" wp14:editId="03A27531">
              <wp:extent cx="5274310" cy="1165964"/>
              <wp:effectExtent l="0" t="0" r="254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274310" cy="1165964"/>
                      </a:xfrm>
                      <a:prstGeom prst="rect">
                        <a:avLst/>
                      </a:prstGeom>
                    </pic:spPr>
                  </pic:pic>
                </a:graphicData>
              </a:graphic>
            </wp:inline>
          </w:drawing>
        </w:r>
      </w:ins>
    </w:p>
    <w:p w:rsidR="0070000E" w:rsidDel="00DD4EF4" w:rsidRDefault="00DD4EF4" w:rsidP="0070000E">
      <w:pPr>
        <w:spacing w:afterLines="50" w:after="156"/>
        <w:jc w:val="center"/>
        <w:rPr>
          <w:del w:id="617" w:author="zhuhn" w:date="2016-10-14T06:08:00Z"/>
        </w:rPr>
      </w:pPr>
      <w:ins w:id="618" w:author="zhuhn" w:date="2016-10-14T06:11:00Z">
        <w:r>
          <w:rPr>
            <w:rFonts w:hint="eastAsia"/>
          </w:rPr>
          <w:t>上海公益门户首页的</w:t>
        </w:r>
      </w:ins>
      <w:ins w:id="619" w:author="zhuhn" w:date="2016-10-14T06:10:00Z">
        <w:r>
          <w:rPr>
            <w:rFonts w:hint="eastAsia"/>
          </w:rPr>
          <w:t>Banner</w:t>
        </w:r>
      </w:ins>
      <w:ins w:id="620" w:author="zhuhn" w:date="2016-10-14T06:11:00Z">
        <w:r>
          <w:rPr>
            <w:rFonts w:hint="eastAsia"/>
          </w:rPr>
          <w:t>如</w:t>
        </w:r>
      </w:ins>
      <w:ins w:id="621" w:author="zhuhn" w:date="2016-10-14T06:08:00Z">
        <w:r>
          <w:rPr>
            <w:rFonts w:hint="eastAsia"/>
          </w:rPr>
          <w:t>上图</w:t>
        </w:r>
      </w:ins>
      <w:del w:id="622" w:author="zhuhn" w:date="2016-10-14T06:08:00Z">
        <w:r w:rsidR="0070000E" w:rsidDel="00DD4EF4">
          <w:rPr>
            <w:rFonts w:hint="eastAsia"/>
          </w:rPr>
          <w:delText>图</w:delText>
        </w:r>
        <w:r w:rsidR="00716987" w:rsidDel="00DD4EF4">
          <w:rPr>
            <w:rFonts w:hint="eastAsia"/>
          </w:rPr>
          <w:delText>2</w:delText>
        </w:r>
        <w:r w:rsidR="0070000E" w:rsidDel="00DD4EF4">
          <w:rPr>
            <w:rFonts w:hint="eastAsia"/>
          </w:rPr>
          <w:delText xml:space="preserve"> </w:delText>
        </w:r>
        <w:r w:rsidR="00E36F7F" w:rsidDel="00DD4EF4">
          <w:rPr>
            <w:rFonts w:hint="eastAsia"/>
          </w:rPr>
          <w:delText>Banner</w:delText>
        </w:r>
      </w:del>
    </w:p>
    <w:p w:rsidR="00716987" w:rsidRDefault="00E36F7F" w:rsidP="00716987">
      <w:pPr>
        <w:spacing w:line="360" w:lineRule="auto"/>
        <w:ind w:firstLineChars="200" w:firstLine="420"/>
      </w:pPr>
      <w:del w:id="623" w:author="zhuhn" w:date="2016-10-14T06:08:00Z">
        <w:r w:rsidDel="00DD4EF4">
          <w:rPr>
            <w:rFonts w:hint="eastAsia"/>
          </w:rPr>
          <w:delText>图</w:delText>
        </w:r>
        <w:r w:rsidDel="00DD4EF4">
          <w:rPr>
            <w:rFonts w:hint="eastAsia"/>
          </w:rPr>
          <w:delText>2</w:delText>
        </w:r>
      </w:del>
      <w:r>
        <w:rPr>
          <w:rFonts w:hint="eastAsia"/>
        </w:rPr>
        <w:t>所示</w:t>
      </w:r>
      <w:ins w:id="624" w:author="zhuhn" w:date="2016-10-14T06:11:00Z">
        <w:r w:rsidR="00DD4EF4">
          <w:rPr>
            <w:rFonts w:hint="eastAsia"/>
          </w:rPr>
          <w:t>，</w:t>
        </w:r>
      </w:ins>
      <w:ins w:id="625" w:author="zhuhn" w:date="2016-10-14T06:12:00Z">
        <w:r w:rsidR="00DD4EF4">
          <w:rPr>
            <w:rFonts w:hint="eastAsia"/>
          </w:rPr>
          <w:t>使用的</w:t>
        </w:r>
        <w:bookmarkStart w:id="626" w:name="OLE_LINK162"/>
        <w:bookmarkStart w:id="627" w:name="OLE_LINK163"/>
        <w:r w:rsidR="00DD4EF4">
          <w:rPr>
            <w:rFonts w:hint="eastAsia"/>
          </w:rPr>
          <w:t>图片</w:t>
        </w:r>
      </w:ins>
      <w:bookmarkEnd w:id="626"/>
      <w:bookmarkEnd w:id="627"/>
      <w:ins w:id="628" w:author="zhuhn" w:date="2016-10-14T06:11:00Z">
        <w:r w:rsidR="00DD4EF4">
          <w:rPr>
            <w:rFonts w:hint="eastAsia"/>
          </w:rPr>
          <w:t>应突出网站的中心意旨</w:t>
        </w:r>
      </w:ins>
      <w:del w:id="629" w:author="zhuhn" w:date="2016-10-14T06:08:00Z">
        <w:r w:rsidDel="00DD4EF4">
          <w:rPr>
            <w:rFonts w:hint="eastAsia"/>
          </w:rPr>
          <w:delText>区域</w:delText>
        </w:r>
      </w:del>
      <w:del w:id="630" w:author="zhuhn" w:date="2016-10-14T06:10:00Z">
        <w:r w:rsidDel="00DD4EF4">
          <w:rPr>
            <w:rFonts w:hint="eastAsia"/>
          </w:rPr>
          <w:delText>是整个网站的</w:delText>
        </w:r>
        <w:r w:rsidDel="00DD4EF4">
          <w:rPr>
            <w:rFonts w:hint="eastAsia"/>
          </w:rPr>
          <w:delText>Banner</w:delText>
        </w:r>
      </w:del>
      <w:del w:id="631" w:author="zhuhn" w:date="2016-10-14T06:09:00Z">
        <w:r w:rsidDel="00DD4EF4">
          <w:rPr>
            <w:rFonts w:hint="eastAsia"/>
          </w:rPr>
          <w:delText>，应</w:delText>
        </w:r>
        <w:r w:rsidR="00716987" w:rsidDel="00DD4EF4">
          <w:rPr>
            <w:rFonts w:hint="eastAsia"/>
          </w:rPr>
          <w:delText>更换成上海公益之城的广告图片</w:delText>
        </w:r>
        <w:r w:rsidDel="00DD4EF4">
          <w:rPr>
            <w:rFonts w:hint="eastAsia"/>
          </w:rPr>
          <w:delText>来突出网站的中心意旨</w:delText>
        </w:r>
        <w:r w:rsidR="00B01713" w:rsidDel="00DD4EF4">
          <w:rPr>
            <w:rFonts w:hint="eastAsia"/>
          </w:rPr>
          <w:delText>（</w:delText>
        </w:r>
        <w:r w:rsidDel="00DD4EF4">
          <w:rPr>
            <w:rFonts w:hint="eastAsia"/>
          </w:rPr>
          <w:delText>目前的支付宝的广告图片</w:delText>
        </w:r>
        <w:r w:rsidR="00B01713" w:rsidDel="00DD4EF4">
          <w:rPr>
            <w:rFonts w:hint="eastAsia"/>
          </w:rPr>
          <w:delText>不符合网站的主旨）</w:delText>
        </w:r>
      </w:del>
      <w:r w:rsidR="00B01713">
        <w:rPr>
          <w:rFonts w:hint="eastAsia"/>
        </w:rPr>
        <w:t>。</w:t>
      </w:r>
    </w:p>
    <w:p w:rsidR="00716987" w:rsidRDefault="00E36F7F" w:rsidP="00716987">
      <w:pPr>
        <w:spacing w:line="360" w:lineRule="auto"/>
        <w:ind w:firstLineChars="200" w:firstLine="420"/>
      </w:pPr>
      <w:r>
        <w:rPr>
          <w:rFonts w:hint="eastAsia"/>
        </w:rPr>
        <w:t>Banner</w:t>
      </w:r>
      <w:r w:rsidR="00716987">
        <w:rPr>
          <w:rFonts w:hint="eastAsia"/>
        </w:rPr>
        <w:t>应做成轮播效果。</w:t>
      </w:r>
    </w:p>
    <w:p w:rsidR="00372EE8" w:rsidRDefault="00372EE8" w:rsidP="00372EE8">
      <w:pPr>
        <w:pStyle w:val="2"/>
        <w:rPr>
          <w:ins w:id="632" w:author="zhuhn" w:date="2016-10-13T19:56:00Z"/>
          <w:kern w:val="0"/>
        </w:rPr>
      </w:pPr>
      <w:bookmarkStart w:id="633" w:name="_Toc464203415"/>
      <w:bookmarkStart w:id="634" w:name="_Toc464224700"/>
      <w:bookmarkStart w:id="635" w:name="OLE_LINK4"/>
      <w:bookmarkStart w:id="636" w:name="OLE_LINK5"/>
      <w:ins w:id="637" w:author="zhuhn" w:date="2016-10-13T19:56:00Z">
        <w:r>
          <w:rPr>
            <w:rFonts w:hint="eastAsia"/>
            <w:kern w:val="0"/>
          </w:rPr>
          <w:t>公益地图入口</w:t>
        </w:r>
        <w:bookmarkEnd w:id="633"/>
        <w:bookmarkEnd w:id="634"/>
      </w:ins>
    </w:p>
    <w:p w:rsidR="00372EE8" w:rsidRDefault="00372EE8" w:rsidP="00372EE8">
      <w:pPr>
        <w:jc w:val="center"/>
        <w:rPr>
          <w:ins w:id="638" w:author="zhuhn" w:date="2016-10-13T19:56:00Z"/>
          <w:kern w:val="0"/>
        </w:rPr>
      </w:pPr>
      <w:ins w:id="639" w:author="zhuhn" w:date="2016-10-13T19:56:00Z">
        <w:r>
          <w:rPr>
            <w:noProof/>
          </w:rPr>
          <w:drawing>
            <wp:inline distT="0" distB="0" distL="0" distR="0" wp14:anchorId="029C8D51" wp14:editId="4AE60543">
              <wp:extent cx="5274310" cy="1748336"/>
              <wp:effectExtent l="0" t="0" r="2540" b="44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748336"/>
                      </a:xfrm>
                      <a:prstGeom prst="rect">
                        <a:avLst/>
                      </a:prstGeom>
                    </pic:spPr>
                  </pic:pic>
                </a:graphicData>
              </a:graphic>
            </wp:inline>
          </w:drawing>
        </w:r>
      </w:ins>
    </w:p>
    <w:p w:rsidR="00372EE8" w:rsidDel="00372EE8" w:rsidRDefault="00372EE8" w:rsidP="00372EE8">
      <w:pPr>
        <w:spacing w:afterLines="50" w:after="156"/>
        <w:jc w:val="center"/>
        <w:rPr>
          <w:del w:id="640" w:author="zhuhn" w:date="2016-10-13T19:57:00Z"/>
        </w:rPr>
      </w:pPr>
      <w:moveToRangeStart w:id="641" w:author="zhuhn" w:date="2016-10-13T19:57:00Z" w:name="move464151977"/>
      <w:moveTo w:id="642" w:author="zhuhn" w:date="2016-10-13T19:57:00Z">
        <w:del w:id="643" w:author="zhuhn" w:date="2016-10-13T19:57:00Z">
          <w:r w:rsidDel="00372EE8">
            <w:rPr>
              <w:rFonts w:hint="eastAsia"/>
            </w:rPr>
            <w:delText>图</w:delText>
          </w:r>
          <w:r w:rsidDel="00372EE8">
            <w:rPr>
              <w:rFonts w:hint="eastAsia"/>
            </w:rPr>
            <w:delText>3</w:delText>
          </w:r>
          <w:r w:rsidDel="00372EE8">
            <w:rPr>
              <w:rFonts w:hint="eastAsia"/>
            </w:rPr>
            <w:delText>基地入口</w:delText>
          </w:r>
        </w:del>
      </w:moveTo>
    </w:p>
    <w:p w:rsidR="00372EE8" w:rsidRDefault="00372EE8" w:rsidP="00372EE8">
      <w:pPr>
        <w:spacing w:line="360" w:lineRule="auto"/>
        <w:ind w:firstLineChars="200" w:firstLine="420"/>
      </w:pPr>
      <w:moveTo w:id="644" w:author="zhuhn" w:date="2016-10-13T19:57:00Z">
        <w:r>
          <w:rPr>
            <w:rFonts w:hint="eastAsia"/>
          </w:rPr>
          <w:t>将</w:t>
        </w:r>
      </w:moveTo>
      <w:ins w:id="645" w:author="zhuhn" w:date="2016-10-13T19:57:00Z">
        <w:r>
          <w:rPr>
            <w:rFonts w:hint="eastAsia"/>
          </w:rPr>
          <w:t>上</w:t>
        </w:r>
      </w:ins>
      <w:moveTo w:id="646" w:author="zhuhn" w:date="2016-10-13T19:57:00Z">
        <w:r>
          <w:rPr>
            <w:rFonts w:hint="eastAsia"/>
          </w:rPr>
          <w:t>图</w:t>
        </w:r>
        <w:del w:id="647" w:author="zhuhn" w:date="2016-10-13T19:57:00Z">
          <w:r w:rsidDel="00372EE8">
            <w:rPr>
              <w:rFonts w:hint="eastAsia"/>
            </w:rPr>
            <w:delText>3</w:delText>
          </w:r>
        </w:del>
        <w:r>
          <w:rPr>
            <w:rFonts w:hint="eastAsia"/>
          </w:rPr>
          <w:t>所示区域一分为二，左边作为公益地图的入口。右边作为基地的分类入口</w:t>
        </w:r>
        <w:del w:id="648" w:author="zhuhn" w:date="2016-10-13T19:58:00Z">
          <w:r w:rsidDel="00372EE8">
            <w:rPr>
              <w:rFonts w:hint="eastAsia"/>
            </w:rPr>
            <w:delText>，需要将原本的类目换成基地的分类</w:delText>
          </w:r>
        </w:del>
        <w:r>
          <w:rPr>
            <w:rFonts w:hint="eastAsia"/>
          </w:rPr>
          <w:t>。</w:t>
        </w:r>
      </w:moveTo>
    </w:p>
    <w:moveToRangeEnd w:id="641"/>
    <w:p w:rsidR="00372EE8" w:rsidRDefault="00372EE8" w:rsidP="00372EE8">
      <w:pPr>
        <w:spacing w:line="360" w:lineRule="auto"/>
        <w:ind w:firstLineChars="200" w:firstLine="420"/>
        <w:rPr>
          <w:ins w:id="649" w:author="zhuhn" w:date="2016-10-13T19:56:00Z"/>
          <w:kern w:val="0"/>
        </w:rPr>
      </w:pPr>
      <w:ins w:id="650" w:author="zhuhn" w:date="2016-10-13T19:56:00Z">
        <w:r>
          <w:rPr>
            <w:rFonts w:hint="eastAsia"/>
            <w:kern w:val="0"/>
          </w:rPr>
          <w:t>地图入口</w:t>
        </w:r>
      </w:ins>
      <w:ins w:id="651" w:author="zhuhn" w:date="2016-10-13T19:58:00Z">
        <w:r>
          <w:rPr>
            <w:rFonts w:hint="eastAsia"/>
            <w:kern w:val="0"/>
          </w:rPr>
          <w:t>应该以</w:t>
        </w:r>
      </w:ins>
      <w:ins w:id="652" w:author="zhuhn" w:date="2016-10-13T19:56:00Z">
        <w:r>
          <w:rPr>
            <w:rFonts w:hint="eastAsia"/>
            <w:kern w:val="0"/>
          </w:rPr>
          <w:t>上海地图的</w:t>
        </w:r>
        <w:proofErr w:type="gramStart"/>
        <w:r>
          <w:rPr>
            <w:rFonts w:hint="eastAsia"/>
            <w:kern w:val="0"/>
          </w:rPr>
          <w:t>缩略</w:t>
        </w:r>
      </w:ins>
      <w:ins w:id="653" w:author="zhuhn" w:date="2016-10-13T19:58:00Z">
        <w:r>
          <w:rPr>
            <w:rFonts w:hint="eastAsia"/>
            <w:kern w:val="0"/>
          </w:rPr>
          <w:t>图</w:t>
        </w:r>
      </w:ins>
      <w:proofErr w:type="gramEnd"/>
      <w:ins w:id="654" w:author="zhuhn" w:date="2016-10-13T19:56:00Z">
        <w:r>
          <w:rPr>
            <w:rFonts w:hint="eastAsia"/>
            <w:kern w:val="0"/>
          </w:rPr>
          <w:t>形式显示。</w:t>
        </w:r>
      </w:ins>
    </w:p>
    <w:p w:rsidR="00372EE8" w:rsidRDefault="00372EE8" w:rsidP="00372EE8">
      <w:pPr>
        <w:spacing w:line="360" w:lineRule="auto"/>
        <w:ind w:firstLineChars="200" w:firstLine="420"/>
        <w:rPr>
          <w:ins w:id="655" w:author="zhuhn" w:date="2016-10-13T19:56:00Z"/>
          <w:kern w:val="0"/>
        </w:rPr>
      </w:pPr>
      <w:ins w:id="656" w:author="zhuhn" w:date="2016-10-13T19:56:00Z">
        <w:r>
          <w:rPr>
            <w:rFonts w:hint="eastAsia"/>
            <w:kern w:val="0"/>
          </w:rPr>
          <w:t>点击</w:t>
        </w:r>
        <w:proofErr w:type="gramStart"/>
        <w:r>
          <w:rPr>
            <w:rFonts w:hint="eastAsia"/>
            <w:kern w:val="0"/>
          </w:rPr>
          <w:t>缩略图</w:t>
        </w:r>
        <w:proofErr w:type="gramEnd"/>
        <w:r>
          <w:rPr>
            <w:rFonts w:hint="eastAsia"/>
            <w:kern w:val="0"/>
          </w:rPr>
          <w:t>进入地图页，地图页面应该设计能够返回首页的链接。</w:t>
        </w:r>
      </w:ins>
    </w:p>
    <w:p w:rsidR="00136BD3" w:rsidRDefault="00E7101C" w:rsidP="005C689C">
      <w:pPr>
        <w:pStyle w:val="2"/>
      </w:pPr>
      <w:bookmarkStart w:id="657" w:name="_Toc464203416"/>
      <w:bookmarkStart w:id="658" w:name="_Toc464224701"/>
      <w:r>
        <w:rPr>
          <w:rFonts w:hint="eastAsia"/>
        </w:rPr>
        <w:lastRenderedPageBreak/>
        <w:t>基地入口</w:t>
      </w:r>
      <w:bookmarkEnd w:id="657"/>
      <w:bookmarkEnd w:id="658"/>
    </w:p>
    <w:p w:rsidR="008835D4" w:rsidRPr="00716987" w:rsidRDefault="00974ECD" w:rsidP="008835D4">
      <w:r>
        <w:rPr>
          <w:noProof/>
        </w:rPr>
        <w:drawing>
          <wp:inline distT="0" distB="0" distL="0" distR="0" wp14:anchorId="7564B4F4" wp14:editId="337EEEC6">
            <wp:extent cx="5274310" cy="1758103"/>
            <wp:effectExtent l="0" t="0" r="254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274310" cy="1758103"/>
                    </a:xfrm>
                    <a:prstGeom prst="rect">
                      <a:avLst/>
                    </a:prstGeom>
                  </pic:spPr>
                </pic:pic>
              </a:graphicData>
            </a:graphic>
          </wp:inline>
        </w:drawing>
      </w:r>
    </w:p>
    <w:p w:rsidR="008835D4" w:rsidDel="00372EE8" w:rsidRDefault="00372EE8" w:rsidP="008835D4">
      <w:pPr>
        <w:spacing w:afterLines="50" w:after="156"/>
        <w:jc w:val="center"/>
      </w:pPr>
      <w:ins w:id="659" w:author="zhuhn" w:date="2016-10-13T19:58:00Z">
        <w:r>
          <w:rPr>
            <w:rFonts w:hint="eastAsia"/>
          </w:rPr>
          <w:t>基地入口按照基地分类</w:t>
        </w:r>
      </w:ins>
      <w:ins w:id="660" w:author="zhuhn" w:date="2016-10-13T19:59:00Z">
        <w:r>
          <w:rPr>
            <w:rFonts w:hint="eastAsia"/>
          </w:rPr>
          <w:t>设置成</w:t>
        </w:r>
      </w:ins>
      <w:ins w:id="661" w:author="zhuhn" w:date="2016-10-13T19:58:00Z">
        <w:r>
          <w:rPr>
            <w:rFonts w:hint="eastAsia"/>
          </w:rPr>
          <w:t>标签</w:t>
        </w:r>
      </w:ins>
      <w:ins w:id="662" w:author="zhuhn" w:date="2016-10-13T19:59:00Z">
        <w:r>
          <w:rPr>
            <w:rFonts w:hint="eastAsia"/>
          </w:rPr>
          <w:t>显示</w:t>
        </w:r>
      </w:ins>
      <w:ins w:id="663" w:author="zhuhn" w:date="2016-10-13T19:58:00Z">
        <w:r>
          <w:rPr>
            <w:rFonts w:hint="eastAsia"/>
          </w:rPr>
          <w:t>，</w:t>
        </w:r>
      </w:ins>
      <w:ins w:id="664" w:author="zhuhn" w:date="2016-10-13T19:59:00Z">
        <w:r>
          <w:rPr>
            <w:rFonts w:hint="eastAsia"/>
          </w:rPr>
          <w:t>目前</w:t>
        </w:r>
      </w:ins>
      <w:moveFromRangeStart w:id="665" w:author="zhuhn" w:date="2016-10-13T19:57:00Z" w:name="move464151977"/>
      <w:moveFrom w:id="666" w:author="zhuhn" w:date="2016-10-13T19:57:00Z">
        <w:r w:rsidR="008835D4" w:rsidDel="00372EE8">
          <w:rPr>
            <w:rFonts w:hint="eastAsia"/>
          </w:rPr>
          <w:t>图</w:t>
        </w:r>
        <w:r w:rsidR="008835D4" w:rsidDel="00372EE8">
          <w:rPr>
            <w:rFonts w:hint="eastAsia"/>
          </w:rPr>
          <w:t>3</w:t>
        </w:r>
        <w:r w:rsidR="00E7101C" w:rsidDel="00372EE8">
          <w:rPr>
            <w:rFonts w:hint="eastAsia"/>
          </w:rPr>
          <w:t>基地入口</w:t>
        </w:r>
      </w:moveFrom>
    </w:p>
    <w:p w:rsidR="008835D4" w:rsidDel="00372EE8" w:rsidRDefault="00604680" w:rsidP="005E646E">
      <w:pPr>
        <w:spacing w:line="360" w:lineRule="auto"/>
        <w:ind w:firstLineChars="200" w:firstLine="420"/>
      </w:pPr>
      <w:bookmarkStart w:id="667" w:name="OLE_LINK16"/>
      <w:bookmarkStart w:id="668" w:name="OLE_LINK17"/>
      <w:bookmarkStart w:id="669" w:name="OLE_LINK1"/>
      <w:bookmarkStart w:id="670" w:name="OLE_LINK2"/>
      <w:bookmarkStart w:id="671" w:name="OLE_LINK3"/>
      <w:moveFrom w:id="672" w:author="zhuhn" w:date="2016-10-13T19:57:00Z">
        <w:r w:rsidDel="00372EE8">
          <w:rPr>
            <w:rFonts w:hint="eastAsia"/>
          </w:rPr>
          <w:t>将</w:t>
        </w:r>
        <w:r w:rsidR="005E646E" w:rsidDel="00372EE8">
          <w:rPr>
            <w:rFonts w:hint="eastAsia"/>
          </w:rPr>
          <w:t>图</w:t>
        </w:r>
        <w:r w:rsidR="005E646E" w:rsidDel="00372EE8">
          <w:rPr>
            <w:rFonts w:hint="eastAsia"/>
          </w:rPr>
          <w:t>3</w:t>
        </w:r>
        <w:r w:rsidR="005E646E" w:rsidDel="00372EE8">
          <w:rPr>
            <w:rFonts w:hint="eastAsia"/>
          </w:rPr>
          <w:t>所示区域</w:t>
        </w:r>
        <w:bookmarkEnd w:id="667"/>
        <w:bookmarkEnd w:id="668"/>
        <w:r w:rsidDel="00372EE8">
          <w:rPr>
            <w:rFonts w:hint="eastAsia"/>
          </w:rPr>
          <w:t>一分为二，左边作为公益地图的入口。右边</w:t>
        </w:r>
        <w:r w:rsidR="005E646E" w:rsidDel="00372EE8">
          <w:rPr>
            <w:rFonts w:hint="eastAsia"/>
          </w:rPr>
          <w:t>作为基地的分类入口，需要</w:t>
        </w:r>
        <w:r w:rsidR="008835D4" w:rsidDel="00372EE8">
          <w:rPr>
            <w:rFonts w:hint="eastAsia"/>
          </w:rPr>
          <w:t>将原本的类目换成基地的分类。</w:t>
        </w:r>
      </w:moveFrom>
    </w:p>
    <w:bookmarkEnd w:id="635"/>
    <w:bookmarkEnd w:id="636"/>
    <w:bookmarkEnd w:id="669"/>
    <w:bookmarkEnd w:id="670"/>
    <w:bookmarkEnd w:id="671"/>
    <w:moveFromRangeEnd w:id="665"/>
    <w:p w:rsidR="008835D4" w:rsidRDefault="008835D4" w:rsidP="008835D4">
      <w:pPr>
        <w:spacing w:line="360" w:lineRule="auto"/>
        <w:ind w:firstLineChars="200" w:firstLine="420"/>
      </w:pPr>
      <w:r>
        <w:rPr>
          <w:rFonts w:hint="eastAsia"/>
        </w:rPr>
        <w:t>基地</w:t>
      </w:r>
      <w:del w:id="673" w:author="zhuhn" w:date="2016-10-13T20:02:00Z">
        <w:r w:rsidR="005E646E" w:rsidDel="00372EE8">
          <w:rPr>
            <w:rFonts w:hint="eastAsia"/>
          </w:rPr>
          <w:delText>的</w:delText>
        </w:r>
      </w:del>
      <w:r>
        <w:rPr>
          <w:rFonts w:hint="eastAsia"/>
        </w:rPr>
        <w:t>分</w:t>
      </w:r>
      <w:del w:id="674" w:author="zhuhn" w:date="2016-10-13T20:02:00Z">
        <w:r w:rsidDel="00372EE8">
          <w:rPr>
            <w:rFonts w:hint="eastAsia"/>
          </w:rPr>
          <w:delText>类</w:delText>
        </w:r>
      </w:del>
      <w:del w:id="675" w:author="zhuhn" w:date="2016-10-13T19:59:00Z">
        <w:r w:rsidR="005E646E" w:rsidDel="00372EE8">
          <w:rPr>
            <w:rFonts w:hint="eastAsia"/>
          </w:rPr>
          <w:delText>先</w:delText>
        </w:r>
      </w:del>
      <w:del w:id="676" w:author="zhuhn" w:date="2016-10-13T20:02:00Z">
        <w:r w:rsidDel="00372EE8">
          <w:rPr>
            <w:rFonts w:hint="eastAsia"/>
          </w:rPr>
          <w:delText>按照以下</w:delText>
        </w:r>
      </w:del>
      <w:ins w:id="677" w:author="zhuhn" w:date="2016-10-13T20:02:00Z">
        <w:r w:rsidR="00372EE8">
          <w:rPr>
            <w:rFonts w:hint="eastAsia"/>
          </w:rPr>
          <w:t>为以下</w:t>
        </w:r>
      </w:ins>
      <w:r w:rsidR="00604680">
        <w:rPr>
          <w:rFonts w:hint="eastAsia"/>
        </w:rPr>
        <w:t>6</w:t>
      </w:r>
      <w:r>
        <w:rPr>
          <w:rFonts w:hint="eastAsia"/>
        </w:rPr>
        <w:t>个类别</w:t>
      </w:r>
      <w:del w:id="678" w:author="zhuhn" w:date="2016-10-13T20:02:00Z">
        <w:r w:rsidDel="00372EE8">
          <w:rPr>
            <w:rFonts w:hint="eastAsia"/>
          </w:rPr>
          <w:delText>来展示</w:delText>
        </w:r>
      </w:del>
      <w:r>
        <w:rPr>
          <w:rFonts w:hint="eastAsia"/>
        </w:rPr>
        <w:t>：</w:t>
      </w:r>
    </w:p>
    <w:p w:rsidR="008835D4" w:rsidRDefault="00604680" w:rsidP="008835D4">
      <w:pPr>
        <w:pStyle w:val="a3"/>
        <w:numPr>
          <w:ilvl w:val="0"/>
          <w:numId w:val="39"/>
        </w:numPr>
        <w:spacing w:line="360" w:lineRule="auto"/>
        <w:ind w:firstLineChars="0"/>
      </w:pPr>
      <w:r>
        <w:rPr>
          <w:rFonts w:hint="eastAsia"/>
        </w:rPr>
        <w:t>文化</w:t>
      </w:r>
    </w:p>
    <w:p w:rsidR="008835D4" w:rsidRDefault="00604680" w:rsidP="008835D4">
      <w:pPr>
        <w:pStyle w:val="a3"/>
        <w:numPr>
          <w:ilvl w:val="0"/>
          <w:numId w:val="39"/>
        </w:numPr>
        <w:spacing w:line="360" w:lineRule="auto"/>
        <w:ind w:firstLineChars="0"/>
      </w:pPr>
      <w:r>
        <w:rPr>
          <w:rFonts w:hint="eastAsia"/>
        </w:rPr>
        <w:t>体育</w:t>
      </w:r>
    </w:p>
    <w:p w:rsidR="009E140A" w:rsidRDefault="00604680" w:rsidP="008835D4">
      <w:pPr>
        <w:pStyle w:val="a3"/>
        <w:numPr>
          <w:ilvl w:val="0"/>
          <w:numId w:val="39"/>
        </w:numPr>
        <w:spacing w:line="360" w:lineRule="auto"/>
        <w:ind w:firstLineChars="0"/>
      </w:pPr>
      <w:r>
        <w:rPr>
          <w:rFonts w:hint="eastAsia"/>
        </w:rPr>
        <w:t>教育</w:t>
      </w:r>
    </w:p>
    <w:p w:rsidR="009E140A" w:rsidRDefault="009E140A" w:rsidP="008835D4">
      <w:pPr>
        <w:pStyle w:val="a3"/>
        <w:numPr>
          <w:ilvl w:val="0"/>
          <w:numId w:val="39"/>
        </w:numPr>
        <w:spacing w:line="360" w:lineRule="auto"/>
        <w:ind w:firstLineChars="0"/>
      </w:pPr>
      <w:r>
        <w:rPr>
          <w:rFonts w:hint="eastAsia"/>
        </w:rPr>
        <w:t>卫生医疗</w:t>
      </w:r>
    </w:p>
    <w:p w:rsidR="009E140A" w:rsidRDefault="00604680" w:rsidP="008835D4">
      <w:pPr>
        <w:pStyle w:val="a3"/>
        <w:numPr>
          <w:ilvl w:val="0"/>
          <w:numId w:val="39"/>
        </w:numPr>
        <w:spacing w:line="360" w:lineRule="auto"/>
        <w:ind w:firstLineChars="0"/>
      </w:pPr>
      <w:r>
        <w:rPr>
          <w:rFonts w:hint="eastAsia"/>
        </w:rPr>
        <w:t>社区</w:t>
      </w:r>
    </w:p>
    <w:p w:rsidR="009E140A" w:rsidRDefault="00604680" w:rsidP="008835D4">
      <w:pPr>
        <w:pStyle w:val="a3"/>
        <w:numPr>
          <w:ilvl w:val="0"/>
          <w:numId w:val="39"/>
        </w:numPr>
        <w:spacing w:line="360" w:lineRule="auto"/>
        <w:ind w:firstLineChars="0"/>
      </w:pPr>
      <w:r>
        <w:rPr>
          <w:rFonts w:hint="eastAsia"/>
        </w:rPr>
        <w:t>社会组织</w:t>
      </w:r>
    </w:p>
    <w:p w:rsidR="00372EE8" w:rsidRDefault="00372EE8">
      <w:pPr>
        <w:spacing w:line="360" w:lineRule="auto"/>
        <w:ind w:firstLineChars="200" w:firstLine="420"/>
        <w:rPr>
          <w:ins w:id="679" w:author="zhuhn" w:date="2016-10-13T20:03:00Z"/>
        </w:rPr>
        <w:pPrChange w:id="680" w:author="zhuhn" w:date="2016-10-13T20:02:00Z">
          <w:pPr>
            <w:pStyle w:val="a3"/>
            <w:numPr>
              <w:numId w:val="39"/>
            </w:numPr>
            <w:spacing w:line="360" w:lineRule="auto"/>
            <w:ind w:left="1140" w:firstLineChars="0" w:hanging="360"/>
          </w:pPr>
        </w:pPrChange>
      </w:pPr>
      <w:bookmarkStart w:id="681" w:name="OLE_LINK135"/>
      <w:bookmarkStart w:id="682" w:name="OLE_LINK127"/>
      <w:bookmarkStart w:id="683" w:name="OLE_LINK128"/>
      <w:ins w:id="684" w:author="zhuhn" w:date="2016-10-13T20:02:00Z">
        <w:r>
          <w:rPr>
            <w:rFonts w:hint="eastAsia"/>
          </w:rPr>
          <w:t>考虑到后续有增加基地类型的可能性，基地类型的标签应该</w:t>
        </w:r>
      </w:ins>
      <w:ins w:id="685" w:author="zhuhn" w:date="2016-10-13T20:03:00Z">
        <w:r>
          <w:rPr>
            <w:rFonts w:hint="eastAsia"/>
          </w:rPr>
          <w:t>允许</w:t>
        </w:r>
        <w:r>
          <w:rPr>
            <w:rFonts w:hint="eastAsia"/>
          </w:rPr>
          <w:t>CMS</w:t>
        </w:r>
        <w:r>
          <w:rPr>
            <w:rFonts w:hint="eastAsia"/>
          </w:rPr>
          <w:t>系统</w:t>
        </w:r>
      </w:ins>
      <w:ins w:id="686" w:author="zhuhn" w:date="2016-10-13T20:04:00Z">
        <w:r>
          <w:rPr>
            <w:rFonts w:hint="eastAsia"/>
          </w:rPr>
          <w:t>在</w:t>
        </w:r>
      </w:ins>
      <w:ins w:id="687" w:author="zhuhn" w:date="2016-10-13T20:03:00Z">
        <w:r>
          <w:rPr>
            <w:rFonts w:hint="eastAsia"/>
          </w:rPr>
          <w:t>后台添加。</w:t>
        </w:r>
      </w:ins>
    </w:p>
    <w:bookmarkEnd w:id="681"/>
    <w:p w:rsidR="00372EE8" w:rsidRDefault="00372EE8">
      <w:pPr>
        <w:spacing w:line="360" w:lineRule="auto"/>
        <w:ind w:firstLineChars="200" w:firstLine="420"/>
        <w:rPr>
          <w:ins w:id="688" w:author="zhuhn" w:date="2016-10-13T20:06:00Z"/>
        </w:rPr>
        <w:pPrChange w:id="689" w:author="zhuhn" w:date="2016-10-13T20:00:00Z">
          <w:pPr>
            <w:pStyle w:val="a3"/>
            <w:numPr>
              <w:numId w:val="39"/>
            </w:numPr>
            <w:spacing w:line="360" w:lineRule="auto"/>
            <w:ind w:left="1140" w:firstLineChars="0" w:hanging="360"/>
          </w:pPr>
        </w:pPrChange>
      </w:pPr>
      <w:ins w:id="690" w:author="zhuhn" w:date="2016-10-13T20:00:00Z">
        <w:r>
          <w:rPr>
            <w:rFonts w:hint="eastAsia"/>
          </w:rPr>
          <w:t>点击标签</w:t>
        </w:r>
      </w:ins>
      <w:bookmarkEnd w:id="682"/>
      <w:bookmarkEnd w:id="683"/>
      <w:ins w:id="691" w:author="zhuhn" w:date="2016-10-13T20:01:00Z">
        <w:r>
          <w:rPr>
            <w:rFonts w:hint="eastAsia"/>
          </w:rPr>
          <w:t>显示基地列表</w:t>
        </w:r>
      </w:ins>
      <w:ins w:id="692" w:author="zhuhn" w:date="2016-10-13T20:04:00Z">
        <w:r>
          <w:rPr>
            <w:rFonts w:hint="eastAsia"/>
          </w:rPr>
          <w:t>，基地列表为</w:t>
        </w:r>
      </w:ins>
      <w:ins w:id="693" w:author="zhuhn" w:date="2016-10-13T20:01:00Z">
        <w:r>
          <w:rPr>
            <w:rFonts w:hint="eastAsia"/>
          </w:rPr>
          <w:t>二级页面。</w:t>
        </w:r>
      </w:ins>
      <w:ins w:id="694" w:author="zhuhn" w:date="2016-10-13T20:05:00Z">
        <w:r>
          <w:rPr>
            <w:rFonts w:hint="eastAsia"/>
          </w:rPr>
          <w:t>页面的需求请</w:t>
        </w:r>
      </w:ins>
      <w:ins w:id="695" w:author="zhuhn" w:date="2016-10-13T20:06:00Z">
        <w:r>
          <w:rPr>
            <w:rFonts w:hint="eastAsia"/>
          </w:rPr>
          <w:t>参考第</w:t>
        </w:r>
        <w:r>
          <w:rPr>
            <w:rFonts w:hint="eastAsia"/>
          </w:rPr>
          <w:t>5.1</w:t>
        </w:r>
        <w:r>
          <w:rPr>
            <w:rFonts w:hint="eastAsia"/>
          </w:rPr>
          <w:t>章节。</w:t>
        </w:r>
      </w:ins>
    </w:p>
    <w:p w:rsidR="00136BD3" w:rsidRDefault="009E140A" w:rsidP="009E140A">
      <w:pPr>
        <w:pStyle w:val="2"/>
      </w:pPr>
      <w:bookmarkStart w:id="696" w:name="_Toc464203417"/>
      <w:bookmarkStart w:id="697" w:name="_Toc464224702"/>
      <w:r>
        <w:rPr>
          <w:rFonts w:hint="eastAsia"/>
        </w:rPr>
        <w:t>申请公益护照</w:t>
      </w:r>
      <w:bookmarkEnd w:id="696"/>
      <w:bookmarkEnd w:id="697"/>
    </w:p>
    <w:p w:rsidR="009E140A" w:rsidRPr="00716987" w:rsidRDefault="009E140A" w:rsidP="009E140A">
      <w:pPr>
        <w:jc w:val="center"/>
      </w:pPr>
      <w:bookmarkStart w:id="698" w:name="OLE_LINK71"/>
      <w:bookmarkStart w:id="699" w:name="OLE_LINK72"/>
      <w:bookmarkStart w:id="700" w:name="OLE_LINK49"/>
      <w:bookmarkStart w:id="701" w:name="OLE_LINK50"/>
      <w:r>
        <w:rPr>
          <w:noProof/>
        </w:rPr>
        <w:drawing>
          <wp:inline distT="0" distB="0" distL="0" distR="0" wp14:anchorId="52926EF0" wp14:editId="56B6C155">
            <wp:extent cx="1586616" cy="1763485"/>
            <wp:effectExtent l="0" t="0" r="0" b="825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1595301" cy="1773138"/>
                    </a:xfrm>
                    <a:prstGeom prst="rect">
                      <a:avLst/>
                    </a:prstGeom>
                  </pic:spPr>
                </pic:pic>
              </a:graphicData>
            </a:graphic>
          </wp:inline>
        </w:drawing>
      </w:r>
    </w:p>
    <w:bookmarkEnd w:id="698"/>
    <w:bookmarkEnd w:id="699"/>
    <w:p w:rsidR="009E140A" w:rsidDel="00372EE8" w:rsidRDefault="009E140A" w:rsidP="009E140A">
      <w:pPr>
        <w:spacing w:afterLines="50" w:after="156"/>
        <w:jc w:val="center"/>
        <w:rPr>
          <w:del w:id="702" w:author="zhuhn" w:date="2016-10-13T20:06:00Z"/>
        </w:rPr>
      </w:pPr>
      <w:del w:id="703" w:author="zhuhn" w:date="2016-10-13T20:06:00Z">
        <w:r w:rsidDel="00372EE8">
          <w:rPr>
            <w:rFonts w:hint="eastAsia"/>
          </w:rPr>
          <w:delText>图</w:delText>
        </w:r>
        <w:r w:rsidDel="00372EE8">
          <w:rPr>
            <w:rFonts w:hint="eastAsia"/>
          </w:rPr>
          <w:delText xml:space="preserve">4 </w:delText>
        </w:r>
        <w:r w:rsidDel="00372EE8">
          <w:rPr>
            <w:rFonts w:hint="eastAsia"/>
          </w:rPr>
          <w:delText>申请公益护照</w:delText>
        </w:r>
      </w:del>
    </w:p>
    <w:p w:rsidR="008E6B2D" w:rsidRDefault="009E140A" w:rsidP="008E6B2D">
      <w:pPr>
        <w:spacing w:line="360" w:lineRule="auto"/>
        <w:ind w:firstLineChars="200" w:firstLine="420"/>
        <w:rPr>
          <w:ins w:id="704" w:author="zhuhn" w:date="2016-10-13T20:07:00Z"/>
          <w:kern w:val="0"/>
        </w:rPr>
      </w:pPr>
      <w:r>
        <w:rPr>
          <w:rFonts w:hint="eastAsia"/>
        </w:rPr>
        <w:t>首页的申请</w:t>
      </w:r>
      <w:proofErr w:type="gramStart"/>
      <w:r>
        <w:rPr>
          <w:rFonts w:hint="eastAsia"/>
        </w:rPr>
        <w:t>公益护照</w:t>
      </w:r>
      <w:proofErr w:type="gramEnd"/>
      <w:r>
        <w:rPr>
          <w:rFonts w:hint="eastAsia"/>
        </w:rPr>
        <w:t>将作为志愿者申报流程的入口，</w:t>
      </w:r>
      <w:r>
        <w:rPr>
          <w:rFonts w:hint="eastAsia"/>
          <w:kern w:val="0"/>
        </w:rPr>
        <w:t>应链接到</w:t>
      </w:r>
      <w:proofErr w:type="gramStart"/>
      <w:r w:rsidR="00CE624E">
        <w:rPr>
          <w:rFonts w:hint="eastAsia"/>
          <w:kern w:val="0"/>
        </w:rPr>
        <w:t>公益护照</w:t>
      </w:r>
      <w:proofErr w:type="gramEnd"/>
      <w:r w:rsidR="00604680">
        <w:rPr>
          <w:rFonts w:hint="eastAsia"/>
          <w:kern w:val="0"/>
        </w:rPr>
        <w:t>申请的页面</w:t>
      </w:r>
      <w:r>
        <w:rPr>
          <w:rFonts w:hint="eastAsia"/>
          <w:kern w:val="0"/>
        </w:rPr>
        <w:t>。</w:t>
      </w:r>
    </w:p>
    <w:p w:rsidR="00372EE8" w:rsidDel="00372EE8" w:rsidRDefault="00372EE8" w:rsidP="00790A9A">
      <w:pPr>
        <w:spacing w:line="360" w:lineRule="auto"/>
        <w:ind w:firstLineChars="200" w:firstLine="420"/>
        <w:rPr>
          <w:del w:id="705" w:author="zhuhn" w:date="2016-10-13T20:08:00Z"/>
        </w:rPr>
        <w:pPrChange w:id="706" w:author="zhuhn" w:date="2016-10-14T17:52:00Z">
          <w:pPr>
            <w:spacing w:line="360" w:lineRule="auto"/>
            <w:ind w:firstLineChars="200" w:firstLine="420"/>
          </w:pPr>
        </w:pPrChange>
      </w:pPr>
      <w:bookmarkStart w:id="707" w:name="_Toc464203418"/>
      <w:bookmarkStart w:id="708" w:name="_Toc464203519"/>
      <w:bookmarkStart w:id="709" w:name="_Toc464203592"/>
      <w:bookmarkStart w:id="710" w:name="_Toc464224703"/>
      <w:bookmarkEnd w:id="707"/>
      <w:bookmarkEnd w:id="708"/>
      <w:bookmarkEnd w:id="709"/>
      <w:bookmarkEnd w:id="710"/>
    </w:p>
    <w:bookmarkEnd w:id="700"/>
    <w:bookmarkEnd w:id="701"/>
    <w:p w:rsidR="005E646E" w:rsidRDefault="005E646E" w:rsidP="00446B03">
      <w:pPr>
        <w:pStyle w:val="2"/>
        <w:spacing w:after="0" w:line="415" w:lineRule="auto"/>
        <w:ind w:left="578" w:hanging="578"/>
      </w:pPr>
      <w:del w:id="711" w:author="zhuhn" w:date="2016-10-11T17:49:00Z">
        <w:r w:rsidDel="00902290">
          <w:rPr>
            <w:rFonts w:hint="eastAsia"/>
          </w:rPr>
          <w:delText>基地</w:delText>
        </w:r>
      </w:del>
      <w:del w:id="712" w:author="zhuhn" w:date="2016-10-11T17:47:00Z">
        <w:r w:rsidDel="002C1933">
          <w:rPr>
            <w:rFonts w:hint="eastAsia"/>
          </w:rPr>
          <w:delText>活动</w:delText>
        </w:r>
      </w:del>
      <w:bookmarkStart w:id="713" w:name="_Toc464203419"/>
      <w:bookmarkStart w:id="714" w:name="_Toc464224704"/>
      <w:r>
        <w:rPr>
          <w:rFonts w:hint="eastAsia"/>
        </w:rPr>
        <w:t>信息展示</w:t>
      </w:r>
      <w:bookmarkEnd w:id="713"/>
      <w:bookmarkEnd w:id="714"/>
    </w:p>
    <w:p w:rsidR="00902290" w:rsidRDefault="00902290" w:rsidP="00902290">
      <w:pPr>
        <w:pStyle w:val="3"/>
        <w:rPr>
          <w:ins w:id="715" w:author="zhuhn" w:date="2016-10-11T17:50:00Z"/>
          <w:noProof/>
        </w:rPr>
      </w:pPr>
      <w:bookmarkStart w:id="716" w:name="_Toc464203420"/>
      <w:bookmarkStart w:id="717" w:name="_Toc464224705"/>
      <w:ins w:id="718" w:author="zhuhn" w:date="2016-10-11T17:53:00Z">
        <w:r>
          <w:rPr>
            <w:rFonts w:hint="eastAsia"/>
          </w:rPr>
          <w:t>内容</w:t>
        </w:r>
      </w:ins>
      <w:ins w:id="719" w:author="zhuhn" w:date="2016-10-11T17:50:00Z">
        <w:r>
          <w:rPr>
            <w:rFonts w:hint="eastAsia"/>
          </w:rPr>
          <w:t>划分</w:t>
        </w:r>
        <w:bookmarkEnd w:id="716"/>
        <w:bookmarkEnd w:id="717"/>
      </w:ins>
    </w:p>
    <w:p w:rsidR="00902290" w:rsidRDefault="00902290" w:rsidP="00902290">
      <w:pPr>
        <w:spacing w:line="360" w:lineRule="auto"/>
        <w:ind w:firstLineChars="200" w:firstLine="420"/>
        <w:rPr>
          <w:ins w:id="720" w:author="zhuhn" w:date="2016-10-11T17:53:00Z"/>
        </w:rPr>
      </w:pPr>
      <w:ins w:id="721" w:author="zhuhn" w:date="2016-10-11T17:52:00Z">
        <w:r>
          <w:rPr>
            <w:rFonts w:hint="eastAsia"/>
          </w:rPr>
          <w:t>信息展示的内容划分为以下</w:t>
        </w:r>
      </w:ins>
      <w:ins w:id="722" w:author="zhuhn" w:date="2016-10-11T17:54:00Z">
        <w:r>
          <w:rPr>
            <w:rFonts w:hint="eastAsia"/>
          </w:rPr>
          <w:t>5</w:t>
        </w:r>
      </w:ins>
      <w:ins w:id="723" w:author="zhuhn" w:date="2016-10-11T17:52:00Z">
        <w:r>
          <w:rPr>
            <w:rFonts w:hint="eastAsia"/>
          </w:rPr>
          <w:t>个频道：</w:t>
        </w:r>
      </w:ins>
    </w:p>
    <w:p w:rsidR="00902290" w:rsidRDefault="00902290">
      <w:pPr>
        <w:pStyle w:val="a3"/>
        <w:numPr>
          <w:ilvl w:val="0"/>
          <w:numId w:val="48"/>
        </w:numPr>
        <w:spacing w:line="360" w:lineRule="auto"/>
        <w:ind w:firstLineChars="0"/>
        <w:rPr>
          <w:ins w:id="724" w:author="zhuhn" w:date="2016-10-11T17:54:00Z"/>
        </w:rPr>
        <w:pPrChange w:id="725" w:author="zhuhn" w:date="2016-10-11T17:54:00Z">
          <w:pPr>
            <w:spacing w:line="360" w:lineRule="auto"/>
            <w:ind w:firstLineChars="200" w:firstLine="420"/>
          </w:pPr>
        </w:pPrChange>
      </w:pPr>
      <w:ins w:id="726" w:author="zhuhn" w:date="2016-10-11T17:53:00Z">
        <w:r>
          <w:rPr>
            <w:rFonts w:hint="eastAsia"/>
          </w:rPr>
          <w:t>基地展示</w:t>
        </w:r>
      </w:ins>
    </w:p>
    <w:p w:rsidR="00902290" w:rsidRDefault="00902290">
      <w:pPr>
        <w:pStyle w:val="a3"/>
        <w:numPr>
          <w:ilvl w:val="0"/>
          <w:numId w:val="48"/>
        </w:numPr>
        <w:spacing w:line="360" w:lineRule="auto"/>
        <w:ind w:firstLineChars="0"/>
        <w:rPr>
          <w:ins w:id="727" w:author="zhuhn" w:date="2016-10-11T17:54:00Z"/>
        </w:rPr>
        <w:pPrChange w:id="728" w:author="zhuhn" w:date="2016-10-11T17:54:00Z">
          <w:pPr>
            <w:spacing w:line="360" w:lineRule="auto"/>
            <w:ind w:firstLineChars="200" w:firstLine="420"/>
          </w:pPr>
        </w:pPrChange>
      </w:pPr>
      <w:ins w:id="729" w:author="zhuhn" w:date="2016-10-11T17:54:00Z">
        <w:r>
          <w:rPr>
            <w:rFonts w:hint="eastAsia"/>
          </w:rPr>
          <w:t>活动展示</w:t>
        </w:r>
      </w:ins>
    </w:p>
    <w:p w:rsidR="00902290" w:rsidRDefault="00902290">
      <w:pPr>
        <w:pStyle w:val="a3"/>
        <w:numPr>
          <w:ilvl w:val="0"/>
          <w:numId w:val="48"/>
        </w:numPr>
        <w:spacing w:line="360" w:lineRule="auto"/>
        <w:ind w:firstLineChars="0"/>
        <w:rPr>
          <w:ins w:id="730" w:author="zhuhn" w:date="2016-10-11T17:54:00Z"/>
        </w:rPr>
        <w:pPrChange w:id="731" w:author="zhuhn" w:date="2016-10-11T17:54:00Z">
          <w:pPr>
            <w:spacing w:line="360" w:lineRule="auto"/>
            <w:ind w:firstLineChars="200" w:firstLine="420"/>
          </w:pPr>
        </w:pPrChange>
      </w:pPr>
      <w:ins w:id="732" w:author="zhuhn" w:date="2016-10-11T17:54:00Z">
        <w:r>
          <w:rPr>
            <w:rFonts w:hint="eastAsia"/>
          </w:rPr>
          <w:t>公益先锋</w:t>
        </w:r>
      </w:ins>
    </w:p>
    <w:p w:rsidR="00902290" w:rsidRDefault="00902290">
      <w:pPr>
        <w:pStyle w:val="a3"/>
        <w:numPr>
          <w:ilvl w:val="0"/>
          <w:numId w:val="48"/>
        </w:numPr>
        <w:spacing w:line="360" w:lineRule="auto"/>
        <w:ind w:firstLineChars="0"/>
        <w:rPr>
          <w:ins w:id="733" w:author="zhuhn" w:date="2016-10-11T17:54:00Z"/>
        </w:rPr>
        <w:pPrChange w:id="734" w:author="zhuhn" w:date="2016-10-11T17:54:00Z">
          <w:pPr>
            <w:spacing w:line="360" w:lineRule="auto"/>
            <w:ind w:firstLineChars="200" w:firstLine="420"/>
          </w:pPr>
        </w:pPrChange>
      </w:pPr>
      <w:ins w:id="735" w:author="zhuhn" w:date="2016-10-11T17:54:00Z">
        <w:r>
          <w:rPr>
            <w:rFonts w:hint="eastAsia"/>
          </w:rPr>
          <w:t>新闻资讯</w:t>
        </w:r>
      </w:ins>
    </w:p>
    <w:p w:rsidR="00902290" w:rsidRDefault="00902290">
      <w:pPr>
        <w:pStyle w:val="a3"/>
        <w:numPr>
          <w:ilvl w:val="0"/>
          <w:numId w:val="48"/>
        </w:numPr>
        <w:spacing w:line="360" w:lineRule="auto"/>
        <w:ind w:firstLineChars="0"/>
        <w:rPr>
          <w:ins w:id="736" w:author="zhuhn" w:date="2016-10-11T17:52:00Z"/>
        </w:rPr>
        <w:pPrChange w:id="737" w:author="zhuhn" w:date="2016-10-11T17:54:00Z">
          <w:pPr>
            <w:spacing w:line="360" w:lineRule="auto"/>
            <w:ind w:firstLineChars="200" w:firstLine="420"/>
          </w:pPr>
        </w:pPrChange>
      </w:pPr>
      <w:ins w:id="738" w:author="zhuhn" w:date="2016-10-11T17:54:00Z">
        <w:r>
          <w:rPr>
            <w:rFonts w:hint="eastAsia"/>
          </w:rPr>
          <w:t>公益大数据</w:t>
        </w:r>
      </w:ins>
    </w:p>
    <w:p w:rsidR="00902290" w:rsidRDefault="00902290">
      <w:pPr>
        <w:spacing w:line="360" w:lineRule="auto"/>
        <w:ind w:firstLineChars="200" w:firstLine="420"/>
        <w:rPr>
          <w:ins w:id="739" w:author="zhuhn" w:date="2016-10-11T17:57:00Z"/>
        </w:rPr>
        <w:pPrChange w:id="740" w:author="zhuhn" w:date="2016-10-11T17:55:00Z">
          <w:pPr>
            <w:jc w:val="center"/>
          </w:pPr>
        </w:pPrChange>
      </w:pPr>
      <w:ins w:id="741" w:author="zhuhn" w:date="2016-10-11T17:55:00Z">
        <w:r>
          <w:rPr>
            <w:rFonts w:hint="eastAsia"/>
          </w:rPr>
          <w:t>页面采用的</w:t>
        </w:r>
      </w:ins>
      <w:ins w:id="742" w:author="zhuhn" w:date="2016-10-11T18:18:00Z">
        <w:r w:rsidR="002F4BF3">
          <w:rPr>
            <w:rFonts w:hint="eastAsia"/>
          </w:rPr>
          <w:t>框架</w:t>
        </w:r>
      </w:ins>
      <w:ins w:id="743" w:author="zhuhn" w:date="2016-10-11T17:55:00Z">
        <w:r>
          <w:rPr>
            <w:rFonts w:hint="eastAsia"/>
          </w:rPr>
          <w:t>如下图所示：</w:t>
        </w:r>
      </w:ins>
    </w:p>
    <w:bookmarkStart w:id="744" w:name="OLE_LINK73"/>
    <w:bookmarkStart w:id="745" w:name="OLE_LINK74"/>
    <w:p w:rsidR="00AF16BE" w:rsidRDefault="00242ED3">
      <w:pPr>
        <w:jc w:val="center"/>
        <w:rPr>
          <w:ins w:id="746" w:author="zhuhn" w:date="2016-10-11T18:01:00Z"/>
        </w:rPr>
      </w:pPr>
      <w:ins w:id="747" w:author="zhuhn" w:date="2016-10-11T18:17:00Z">
        <w:r>
          <w:object w:dxaOrig="11470" w:dyaOrig="427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154.5pt" o:ole="">
              <v:imagedata r:id="rId15" o:title=""/>
            </v:shape>
            <o:OLEObject Type="Embed" ProgID="Visio.Drawing.11" ShapeID="_x0000_i1025" DrawAspect="Content" ObjectID="_1537973075" r:id="rId16"/>
          </w:object>
        </w:r>
      </w:ins>
      <w:bookmarkEnd w:id="744"/>
      <w:bookmarkEnd w:id="745"/>
      <w:ins w:id="748" w:author="zhuhn" w:date="2016-10-11T18:18:00Z">
        <w:r w:rsidR="002F4BF3">
          <w:rPr>
            <w:rFonts w:hint="eastAsia"/>
          </w:rPr>
          <w:t xml:space="preserve"> </w:t>
        </w:r>
      </w:ins>
    </w:p>
    <w:p w:rsidR="002F4BF3" w:rsidRDefault="00242ED3" w:rsidP="00AF16BE">
      <w:pPr>
        <w:spacing w:line="360" w:lineRule="auto"/>
        <w:ind w:firstLineChars="200" w:firstLine="420"/>
        <w:rPr>
          <w:ins w:id="749" w:author="zhuhn" w:date="2016-10-11T18:19:00Z"/>
        </w:rPr>
      </w:pPr>
      <w:ins w:id="750" w:author="zhuhn" w:date="2016-10-11T18:08:00Z">
        <w:r>
          <w:rPr>
            <w:rFonts w:hint="eastAsia"/>
          </w:rPr>
          <w:t>由于每个频道的内容不同，</w:t>
        </w:r>
      </w:ins>
      <w:ins w:id="751" w:author="zhuhn" w:date="2016-10-11T18:19:00Z">
        <w:r w:rsidR="002F4BF3">
          <w:rPr>
            <w:rFonts w:hint="eastAsia"/>
          </w:rPr>
          <w:t>内容展示区的</w:t>
        </w:r>
      </w:ins>
      <w:ins w:id="752" w:author="zhuhn" w:date="2016-10-11T18:11:00Z">
        <w:r>
          <w:rPr>
            <w:rFonts w:hint="eastAsia"/>
          </w:rPr>
          <w:t>样式</w:t>
        </w:r>
      </w:ins>
      <w:ins w:id="753" w:author="zhuhn" w:date="2016-10-11T18:19:00Z">
        <w:r w:rsidR="002F4BF3">
          <w:rPr>
            <w:rFonts w:hint="eastAsia"/>
          </w:rPr>
          <w:t>也</w:t>
        </w:r>
      </w:ins>
      <w:ins w:id="754" w:author="zhuhn" w:date="2016-10-11T18:12:00Z">
        <w:r>
          <w:rPr>
            <w:rFonts w:hint="eastAsia"/>
          </w:rPr>
          <w:t>不同</w:t>
        </w:r>
      </w:ins>
      <w:ins w:id="755" w:author="zhuhn" w:date="2016-10-11T18:19:00Z">
        <w:r w:rsidR="002F4BF3">
          <w:rPr>
            <w:rFonts w:hint="eastAsia"/>
          </w:rPr>
          <w:t>。</w:t>
        </w:r>
      </w:ins>
    </w:p>
    <w:p w:rsidR="00AF16BE" w:rsidRDefault="002F4BF3" w:rsidP="00AF16BE">
      <w:pPr>
        <w:spacing w:line="360" w:lineRule="auto"/>
        <w:ind w:firstLineChars="200" w:firstLine="420"/>
        <w:rPr>
          <w:ins w:id="756" w:author="zhuhn" w:date="2016-10-11T18:06:00Z"/>
        </w:rPr>
      </w:pPr>
      <w:ins w:id="757" w:author="zhuhn" w:date="2016-10-11T18:20:00Z">
        <w:r>
          <w:rPr>
            <w:rFonts w:hint="eastAsia"/>
          </w:rPr>
          <w:t>接下来的</w:t>
        </w:r>
      </w:ins>
      <w:ins w:id="758" w:author="zhuhn" w:date="2016-10-11T18:07:00Z">
        <w:r w:rsidR="00AF16BE">
          <w:rPr>
            <w:rFonts w:hint="eastAsia"/>
          </w:rPr>
          <w:t>章节将对每个频道的内容</w:t>
        </w:r>
      </w:ins>
      <w:ins w:id="759" w:author="zhuhn" w:date="2016-10-11T18:20:00Z">
        <w:r>
          <w:rPr>
            <w:rFonts w:hint="eastAsia"/>
          </w:rPr>
          <w:t>及样式</w:t>
        </w:r>
      </w:ins>
      <w:ins w:id="760" w:author="zhuhn" w:date="2016-10-11T18:07:00Z">
        <w:r w:rsidR="00AF16BE">
          <w:rPr>
            <w:rFonts w:hint="eastAsia"/>
          </w:rPr>
          <w:t>进行说明。</w:t>
        </w:r>
      </w:ins>
    </w:p>
    <w:p w:rsidR="002C1933" w:rsidRDefault="002F4BF3" w:rsidP="002C1933">
      <w:pPr>
        <w:pStyle w:val="3"/>
        <w:rPr>
          <w:ins w:id="761" w:author="zhuhn" w:date="2016-10-11T17:47:00Z"/>
          <w:noProof/>
        </w:rPr>
      </w:pPr>
      <w:bookmarkStart w:id="762" w:name="_Toc464203421"/>
      <w:bookmarkStart w:id="763" w:name="_Toc464224706"/>
      <w:ins w:id="764" w:author="zhuhn" w:date="2016-10-11T17:50:00Z">
        <w:r>
          <w:rPr>
            <w:rFonts w:hint="eastAsia"/>
          </w:rPr>
          <w:t>基地</w:t>
        </w:r>
      </w:ins>
      <w:ins w:id="765" w:author="zhuhn" w:date="2016-10-11T18:21:00Z">
        <w:r>
          <w:rPr>
            <w:rFonts w:hint="eastAsia"/>
          </w:rPr>
          <w:t>展示频道</w:t>
        </w:r>
      </w:ins>
      <w:bookmarkEnd w:id="762"/>
      <w:bookmarkEnd w:id="763"/>
    </w:p>
    <w:p w:rsidR="005E646E" w:rsidRPr="00716987" w:rsidDel="00872BBF" w:rsidRDefault="00D514AA">
      <w:pPr>
        <w:rPr>
          <w:del w:id="766" w:author="zhuhn" w:date="2016-10-11T17:48:00Z"/>
        </w:rPr>
      </w:pPr>
      <w:del w:id="767" w:author="zhuhn" w:date="2016-10-11T17:48:00Z">
        <w:r w:rsidDel="00872BBF">
          <w:rPr>
            <w:noProof/>
          </w:rPr>
          <w:drawing>
            <wp:inline distT="0" distB="0" distL="0" distR="0" wp14:anchorId="76A39DEF" wp14:editId="7DEEE197">
              <wp:extent cx="5274097" cy="2735248"/>
              <wp:effectExtent l="0" t="0" r="3175" b="825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1433"/>
                      <a:stretch/>
                    </pic:blipFill>
                    <pic:spPr bwMode="auto">
                      <a:xfrm>
                        <a:off x="0" y="0"/>
                        <a:ext cx="5274310" cy="2735358"/>
                      </a:xfrm>
                      <a:prstGeom prst="rect">
                        <a:avLst/>
                      </a:prstGeom>
                      <a:ln>
                        <a:noFill/>
                      </a:ln>
                      <a:extLst>
                        <a:ext uri="{53640926-AAD7-44D8-BBD7-CCE9431645EC}">
                          <a14:shadowObscured xmlns:a14="http://schemas.microsoft.com/office/drawing/2010/main"/>
                        </a:ext>
                      </a:extLst>
                    </pic:spPr>
                  </pic:pic>
                </a:graphicData>
              </a:graphic>
            </wp:inline>
          </w:drawing>
        </w:r>
      </w:del>
    </w:p>
    <w:p w:rsidR="005E646E" w:rsidDel="00872BBF" w:rsidRDefault="005E646E">
      <w:pPr>
        <w:rPr>
          <w:del w:id="768" w:author="zhuhn" w:date="2016-10-11T17:48:00Z"/>
        </w:rPr>
        <w:pPrChange w:id="769" w:author="zhuhn" w:date="2016-10-11T17:48:00Z">
          <w:pPr>
            <w:spacing w:afterLines="50" w:after="156"/>
            <w:jc w:val="center"/>
          </w:pPr>
        </w:pPrChange>
      </w:pPr>
      <w:del w:id="770" w:author="zhuhn" w:date="2016-10-11T17:48:00Z">
        <w:r w:rsidDel="00872BBF">
          <w:rPr>
            <w:rFonts w:hint="eastAsia"/>
          </w:rPr>
          <w:delText>图</w:delText>
        </w:r>
        <w:r w:rsidDel="00872BBF">
          <w:rPr>
            <w:rFonts w:hint="eastAsia"/>
          </w:rPr>
          <w:delText>5</w:delText>
        </w:r>
        <w:r w:rsidDel="00872BBF">
          <w:rPr>
            <w:rFonts w:hint="eastAsia"/>
          </w:rPr>
          <w:delText>基地活动信息展示</w:delText>
        </w:r>
      </w:del>
    </w:p>
    <w:p w:rsidR="007A121E" w:rsidDel="00872BBF" w:rsidRDefault="005E646E">
      <w:pPr>
        <w:rPr>
          <w:del w:id="771" w:author="zhuhn" w:date="2016-10-11T17:48:00Z"/>
        </w:rPr>
        <w:pPrChange w:id="772" w:author="zhuhn" w:date="2016-10-11T17:48:00Z">
          <w:pPr>
            <w:spacing w:line="360" w:lineRule="auto"/>
            <w:ind w:firstLineChars="200" w:firstLine="420"/>
          </w:pPr>
        </w:pPrChange>
      </w:pPr>
      <w:del w:id="773" w:author="zhuhn" w:date="2016-10-11T17:48:00Z">
        <w:r w:rsidDel="00872BBF">
          <w:rPr>
            <w:rFonts w:hint="eastAsia"/>
          </w:rPr>
          <w:delText>图</w:delText>
        </w:r>
        <w:r w:rsidDel="00872BBF">
          <w:rPr>
            <w:rFonts w:hint="eastAsia"/>
          </w:rPr>
          <w:delText>5</w:delText>
        </w:r>
        <w:r w:rsidDel="00872BBF">
          <w:rPr>
            <w:rFonts w:hint="eastAsia"/>
          </w:rPr>
          <w:delText>所示区域将</w:delText>
        </w:r>
        <w:r w:rsidR="007A121E" w:rsidDel="00872BBF">
          <w:rPr>
            <w:rFonts w:hint="eastAsia"/>
          </w:rPr>
          <w:delText>分为两个频道来分别展示基地和活动信息。</w:delText>
        </w:r>
      </w:del>
    </w:p>
    <w:p w:rsidR="005E646E" w:rsidDel="00872BBF" w:rsidRDefault="005E646E" w:rsidP="005E646E">
      <w:pPr>
        <w:spacing w:line="360" w:lineRule="auto"/>
        <w:ind w:firstLineChars="200" w:firstLine="420"/>
        <w:rPr>
          <w:del w:id="774" w:author="zhuhn" w:date="2016-10-11T17:48:00Z"/>
        </w:rPr>
      </w:pPr>
      <w:del w:id="775" w:author="zhuhn" w:date="2016-10-11T17:48:00Z">
        <w:r w:rsidDel="00872BBF">
          <w:rPr>
            <w:rFonts w:hint="eastAsia"/>
          </w:rPr>
          <w:delText>基地</w:delText>
        </w:r>
        <w:r w:rsidR="007A121E" w:rsidDel="00872BBF">
          <w:rPr>
            <w:rFonts w:hint="eastAsia"/>
          </w:rPr>
          <w:delText>信息展示频道在上方，活动信息展示频道在下方</w:delText>
        </w:r>
        <w:r w:rsidDel="00872BBF">
          <w:rPr>
            <w:rFonts w:hint="eastAsia"/>
          </w:rPr>
          <w:delText>。</w:delText>
        </w:r>
      </w:del>
    </w:p>
    <w:p w:rsidR="002F4BF3" w:rsidRDefault="00604680" w:rsidP="005E646E">
      <w:pPr>
        <w:spacing w:line="360" w:lineRule="auto"/>
        <w:ind w:firstLineChars="200" w:firstLine="420"/>
        <w:rPr>
          <w:ins w:id="776" w:author="zhuhn" w:date="2016-10-11T18:22:00Z"/>
        </w:rPr>
      </w:pPr>
      <w:bookmarkStart w:id="777" w:name="OLE_LINK111"/>
      <w:bookmarkStart w:id="778" w:name="OLE_LINK112"/>
      <w:r>
        <w:rPr>
          <w:rFonts w:hint="eastAsia"/>
        </w:rPr>
        <w:t>基地</w:t>
      </w:r>
      <w:ins w:id="779" w:author="zhuhn" w:date="2016-10-11T18:21:00Z">
        <w:r w:rsidR="002F4BF3">
          <w:rPr>
            <w:rFonts w:hint="eastAsia"/>
          </w:rPr>
          <w:t>展示频道需要显示的内容</w:t>
        </w:r>
      </w:ins>
      <w:ins w:id="780" w:author="zhuhn" w:date="2016-10-11T18:23:00Z">
        <w:r w:rsidR="002F4BF3">
          <w:rPr>
            <w:rFonts w:hint="eastAsia"/>
          </w:rPr>
          <w:t>如下表</w:t>
        </w:r>
      </w:ins>
    </w:p>
    <w:tbl>
      <w:tblPr>
        <w:tblStyle w:val="ab"/>
        <w:tblW w:w="0" w:type="auto"/>
        <w:tblLook w:val="04A0" w:firstRow="1" w:lastRow="0" w:firstColumn="1" w:lastColumn="0" w:noHBand="0" w:noVBand="1"/>
      </w:tblPr>
      <w:tblGrid>
        <w:gridCol w:w="2840"/>
        <w:gridCol w:w="2841"/>
        <w:gridCol w:w="2841"/>
      </w:tblGrid>
      <w:tr w:rsidR="002F4BF3" w:rsidTr="002F4BF3">
        <w:trPr>
          <w:ins w:id="781" w:author="zhuhn" w:date="2016-10-11T18:23:00Z"/>
        </w:trPr>
        <w:tc>
          <w:tcPr>
            <w:tcW w:w="2840" w:type="dxa"/>
          </w:tcPr>
          <w:p w:rsidR="002F4BF3" w:rsidRPr="002F4BF3" w:rsidRDefault="002F4BF3" w:rsidP="005E646E">
            <w:pPr>
              <w:spacing w:line="360" w:lineRule="auto"/>
              <w:rPr>
                <w:ins w:id="782" w:author="zhuhn" w:date="2016-10-11T18:23:00Z"/>
                <w:b/>
                <w:rPrChange w:id="783" w:author="zhuhn" w:date="2016-10-11T18:26:00Z">
                  <w:rPr>
                    <w:ins w:id="784" w:author="zhuhn" w:date="2016-10-11T18:23:00Z"/>
                  </w:rPr>
                </w:rPrChange>
              </w:rPr>
            </w:pPr>
            <w:ins w:id="785" w:author="zhuhn" w:date="2016-10-11T18:24:00Z">
              <w:r w:rsidRPr="002F4BF3">
                <w:rPr>
                  <w:rFonts w:hint="eastAsia"/>
                  <w:b/>
                  <w:rPrChange w:id="786" w:author="zhuhn" w:date="2016-10-11T18:26:00Z">
                    <w:rPr>
                      <w:rFonts w:hint="eastAsia"/>
                    </w:rPr>
                  </w:rPrChange>
                </w:rPr>
                <w:t>显示内容</w:t>
              </w:r>
            </w:ins>
          </w:p>
        </w:tc>
        <w:tc>
          <w:tcPr>
            <w:tcW w:w="2841" w:type="dxa"/>
          </w:tcPr>
          <w:p w:rsidR="002F4BF3" w:rsidRPr="002F4BF3" w:rsidRDefault="002F4BF3">
            <w:pPr>
              <w:spacing w:line="360" w:lineRule="auto"/>
              <w:rPr>
                <w:ins w:id="787" w:author="zhuhn" w:date="2016-10-11T18:23:00Z"/>
                <w:b/>
                <w:rPrChange w:id="788" w:author="zhuhn" w:date="2016-10-11T18:26:00Z">
                  <w:rPr>
                    <w:ins w:id="789" w:author="zhuhn" w:date="2016-10-11T18:23:00Z"/>
                  </w:rPr>
                </w:rPrChange>
              </w:rPr>
            </w:pPr>
            <w:ins w:id="790" w:author="zhuhn" w:date="2016-10-11T18:24:00Z">
              <w:r w:rsidRPr="002F4BF3">
                <w:rPr>
                  <w:rFonts w:hint="eastAsia"/>
                  <w:b/>
                  <w:rPrChange w:id="791" w:author="zhuhn" w:date="2016-10-11T18:26:00Z">
                    <w:rPr>
                      <w:rFonts w:hint="eastAsia"/>
                    </w:rPr>
                  </w:rPrChange>
                </w:rPr>
                <w:t>数据</w:t>
              </w:r>
            </w:ins>
            <w:ins w:id="792" w:author="zhuhn" w:date="2016-10-13T07:45:00Z">
              <w:r w:rsidR="00DB7DC2">
                <w:rPr>
                  <w:rFonts w:hint="eastAsia"/>
                  <w:b/>
                </w:rPr>
                <w:t>格</w:t>
              </w:r>
            </w:ins>
            <w:ins w:id="793" w:author="zhuhn" w:date="2016-10-11T18:24:00Z">
              <w:r w:rsidRPr="002F4BF3">
                <w:rPr>
                  <w:rFonts w:hint="eastAsia"/>
                  <w:b/>
                  <w:rPrChange w:id="794" w:author="zhuhn" w:date="2016-10-11T18:26:00Z">
                    <w:rPr>
                      <w:rFonts w:hint="eastAsia"/>
                    </w:rPr>
                  </w:rPrChange>
                </w:rPr>
                <w:t>式</w:t>
              </w:r>
            </w:ins>
          </w:p>
        </w:tc>
        <w:tc>
          <w:tcPr>
            <w:tcW w:w="2841" w:type="dxa"/>
          </w:tcPr>
          <w:p w:rsidR="002F4BF3" w:rsidRPr="002F4BF3" w:rsidRDefault="002F4BF3" w:rsidP="005E646E">
            <w:pPr>
              <w:spacing w:line="360" w:lineRule="auto"/>
              <w:rPr>
                <w:ins w:id="795" w:author="zhuhn" w:date="2016-10-11T18:23:00Z"/>
                <w:b/>
                <w:rPrChange w:id="796" w:author="zhuhn" w:date="2016-10-11T18:26:00Z">
                  <w:rPr>
                    <w:ins w:id="797" w:author="zhuhn" w:date="2016-10-11T18:23:00Z"/>
                  </w:rPr>
                </w:rPrChange>
              </w:rPr>
            </w:pPr>
            <w:ins w:id="798" w:author="zhuhn" w:date="2016-10-11T18:24:00Z">
              <w:r w:rsidRPr="002F4BF3">
                <w:rPr>
                  <w:rFonts w:hint="eastAsia"/>
                  <w:b/>
                  <w:rPrChange w:id="799" w:author="zhuhn" w:date="2016-10-11T18:26:00Z">
                    <w:rPr>
                      <w:rFonts w:hint="eastAsia"/>
                    </w:rPr>
                  </w:rPrChange>
                </w:rPr>
                <w:t>数据来源</w:t>
              </w:r>
            </w:ins>
          </w:p>
        </w:tc>
      </w:tr>
      <w:tr w:rsidR="002F4BF3" w:rsidTr="002F4BF3">
        <w:trPr>
          <w:ins w:id="800" w:author="zhuhn" w:date="2016-10-11T18:23:00Z"/>
        </w:trPr>
        <w:tc>
          <w:tcPr>
            <w:tcW w:w="2840" w:type="dxa"/>
          </w:tcPr>
          <w:p w:rsidR="002F4BF3" w:rsidRDefault="002F4BF3" w:rsidP="005E646E">
            <w:pPr>
              <w:spacing w:line="360" w:lineRule="auto"/>
              <w:rPr>
                <w:ins w:id="801" w:author="zhuhn" w:date="2016-10-11T18:23:00Z"/>
              </w:rPr>
            </w:pPr>
            <w:ins w:id="802" w:author="zhuhn" w:date="2016-10-11T18:24:00Z">
              <w:r>
                <w:rPr>
                  <w:rFonts w:hint="eastAsia"/>
                </w:rPr>
                <w:t>基地照片</w:t>
              </w:r>
            </w:ins>
          </w:p>
        </w:tc>
        <w:tc>
          <w:tcPr>
            <w:tcW w:w="2841" w:type="dxa"/>
          </w:tcPr>
          <w:p w:rsidR="002F4BF3" w:rsidRDefault="002F4BF3" w:rsidP="005E646E">
            <w:pPr>
              <w:spacing w:line="360" w:lineRule="auto"/>
              <w:rPr>
                <w:ins w:id="803" w:author="zhuhn" w:date="2016-10-11T18:23:00Z"/>
              </w:rPr>
            </w:pPr>
            <w:ins w:id="804" w:author="zhuhn" w:date="2016-10-11T18:25:00Z">
              <w:r>
                <w:rPr>
                  <w:rFonts w:hint="eastAsia"/>
                </w:rPr>
                <w:t>图片</w:t>
              </w:r>
            </w:ins>
          </w:p>
        </w:tc>
        <w:tc>
          <w:tcPr>
            <w:tcW w:w="2841" w:type="dxa"/>
          </w:tcPr>
          <w:p w:rsidR="002F4BF3" w:rsidRDefault="00DB7DC2">
            <w:pPr>
              <w:spacing w:line="360" w:lineRule="auto"/>
              <w:rPr>
                <w:ins w:id="805" w:author="zhuhn" w:date="2016-10-11T18:23:00Z"/>
              </w:rPr>
            </w:pPr>
            <w:bookmarkStart w:id="806" w:name="OLE_LINK77"/>
            <w:bookmarkStart w:id="807" w:name="OLE_LINK78"/>
            <w:bookmarkStart w:id="808" w:name="OLE_LINK81"/>
            <w:bookmarkStart w:id="809" w:name="OLE_LINK82"/>
            <w:ins w:id="810" w:author="zhuhn" w:date="2016-10-13T07:52:00Z">
              <w:r>
                <w:rPr>
                  <w:rFonts w:hint="eastAsia"/>
                </w:rPr>
                <w:t>政务</w:t>
              </w:r>
            </w:ins>
            <w:bookmarkEnd w:id="806"/>
            <w:bookmarkEnd w:id="807"/>
            <w:ins w:id="811" w:author="zhuhn" w:date="2016-10-11T18:25:00Z">
              <w:r w:rsidR="002F4BF3">
                <w:rPr>
                  <w:rFonts w:hint="eastAsia"/>
                </w:rPr>
                <w:t>信息管理系统</w:t>
              </w:r>
            </w:ins>
            <w:bookmarkEnd w:id="808"/>
            <w:bookmarkEnd w:id="809"/>
          </w:p>
        </w:tc>
      </w:tr>
      <w:tr w:rsidR="002F4BF3" w:rsidTr="002F4BF3">
        <w:trPr>
          <w:ins w:id="812" w:author="zhuhn" w:date="2016-10-11T18:23:00Z"/>
        </w:trPr>
        <w:tc>
          <w:tcPr>
            <w:tcW w:w="2840" w:type="dxa"/>
          </w:tcPr>
          <w:p w:rsidR="002F4BF3" w:rsidRDefault="002F4BF3" w:rsidP="005E646E">
            <w:pPr>
              <w:spacing w:line="360" w:lineRule="auto"/>
              <w:rPr>
                <w:ins w:id="813" w:author="zhuhn" w:date="2016-10-11T18:23:00Z"/>
              </w:rPr>
            </w:pPr>
            <w:ins w:id="814" w:author="zhuhn" w:date="2016-10-11T18:24:00Z">
              <w:r>
                <w:rPr>
                  <w:rFonts w:hint="eastAsia"/>
                </w:rPr>
                <w:t>基地名称</w:t>
              </w:r>
            </w:ins>
          </w:p>
        </w:tc>
        <w:tc>
          <w:tcPr>
            <w:tcW w:w="2841" w:type="dxa"/>
          </w:tcPr>
          <w:p w:rsidR="002F4BF3" w:rsidRDefault="002F4BF3" w:rsidP="005E646E">
            <w:pPr>
              <w:spacing w:line="360" w:lineRule="auto"/>
              <w:rPr>
                <w:ins w:id="815" w:author="zhuhn" w:date="2016-10-11T18:23:00Z"/>
              </w:rPr>
            </w:pPr>
            <w:ins w:id="816" w:author="zhuhn" w:date="2016-10-11T18:25:00Z">
              <w:r>
                <w:rPr>
                  <w:rFonts w:hint="eastAsia"/>
                </w:rPr>
                <w:t>文本</w:t>
              </w:r>
            </w:ins>
          </w:p>
        </w:tc>
        <w:tc>
          <w:tcPr>
            <w:tcW w:w="2841" w:type="dxa"/>
          </w:tcPr>
          <w:p w:rsidR="002F4BF3" w:rsidRDefault="00DB7DC2" w:rsidP="005E646E">
            <w:pPr>
              <w:spacing w:line="360" w:lineRule="auto"/>
              <w:rPr>
                <w:ins w:id="817" w:author="zhuhn" w:date="2016-10-11T18:23:00Z"/>
              </w:rPr>
            </w:pPr>
            <w:bookmarkStart w:id="818" w:name="OLE_LINK75"/>
            <w:bookmarkStart w:id="819" w:name="OLE_LINK76"/>
            <w:ins w:id="820" w:author="zhuhn" w:date="2016-10-13T07:52:00Z">
              <w:r>
                <w:rPr>
                  <w:rFonts w:hint="eastAsia"/>
                </w:rPr>
                <w:t>政务</w:t>
              </w:r>
            </w:ins>
            <w:ins w:id="821" w:author="zhuhn" w:date="2016-10-11T18:25:00Z">
              <w:r w:rsidR="002F4BF3">
                <w:rPr>
                  <w:rFonts w:hint="eastAsia"/>
                </w:rPr>
                <w:t>信息管理系统</w:t>
              </w:r>
            </w:ins>
            <w:bookmarkEnd w:id="818"/>
            <w:bookmarkEnd w:id="819"/>
          </w:p>
        </w:tc>
      </w:tr>
      <w:tr w:rsidR="00D12C92" w:rsidTr="002F4BF3">
        <w:trPr>
          <w:ins w:id="822" w:author="zhuhn" w:date="2016-10-12T09:24:00Z"/>
        </w:trPr>
        <w:tc>
          <w:tcPr>
            <w:tcW w:w="2840" w:type="dxa"/>
          </w:tcPr>
          <w:p w:rsidR="00D12C92" w:rsidRDefault="00D12C92" w:rsidP="005E646E">
            <w:pPr>
              <w:spacing w:line="360" w:lineRule="auto"/>
              <w:rPr>
                <w:ins w:id="823" w:author="zhuhn" w:date="2016-10-12T09:24:00Z"/>
              </w:rPr>
            </w:pPr>
            <w:ins w:id="824" w:author="zhuhn" w:date="2016-10-12T09:24:00Z">
              <w:r>
                <w:rPr>
                  <w:rFonts w:hint="eastAsia"/>
                </w:rPr>
                <w:t>基地地址</w:t>
              </w:r>
            </w:ins>
          </w:p>
        </w:tc>
        <w:tc>
          <w:tcPr>
            <w:tcW w:w="2841" w:type="dxa"/>
          </w:tcPr>
          <w:p w:rsidR="00D12C92" w:rsidRDefault="00DB7DC2" w:rsidP="005E646E">
            <w:pPr>
              <w:spacing w:line="360" w:lineRule="auto"/>
              <w:rPr>
                <w:ins w:id="825" w:author="zhuhn" w:date="2016-10-12T09:24:00Z"/>
              </w:rPr>
            </w:pPr>
            <w:ins w:id="826" w:author="zhuhn" w:date="2016-10-13T07:45:00Z">
              <w:r>
                <w:rPr>
                  <w:rFonts w:hint="eastAsia"/>
                </w:rPr>
                <w:t>文本</w:t>
              </w:r>
            </w:ins>
          </w:p>
        </w:tc>
        <w:tc>
          <w:tcPr>
            <w:tcW w:w="2841" w:type="dxa"/>
          </w:tcPr>
          <w:p w:rsidR="00D12C92" w:rsidRDefault="00DB7DC2" w:rsidP="005E646E">
            <w:pPr>
              <w:spacing w:line="360" w:lineRule="auto"/>
              <w:rPr>
                <w:ins w:id="827" w:author="zhuhn" w:date="2016-10-12T09:24:00Z"/>
              </w:rPr>
            </w:pPr>
            <w:ins w:id="828" w:author="zhuhn" w:date="2016-10-13T07:52:00Z">
              <w:r>
                <w:rPr>
                  <w:rFonts w:hint="eastAsia"/>
                </w:rPr>
                <w:t>政务</w:t>
              </w:r>
            </w:ins>
            <w:ins w:id="829" w:author="zhuhn" w:date="2016-10-13T07:45:00Z">
              <w:r>
                <w:rPr>
                  <w:rFonts w:hint="eastAsia"/>
                </w:rPr>
                <w:t>信息管理系统</w:t>
              </w:r>
            </w:ins>
          </w:p>
        </w:tc>
      </w:tr>
    </w:tbl>
    <w:p w:rsidR="002F4BF3" w:rsidRDefault="002F4BF3" w:rsidP="005E646E">
      <w:pPr>
        <w:spacing w:line="360" w:lineRule="auto"/>
        <w:ind w:firstLineChars="200" w:firstLine="420"/>
        <w:rPr>
          <w:ins w:id="830" w:author="zhuhn" w:date="2016-10-11T18:22:00Z"/>
        </w:rPr>
      </w:pPr>
      <w:ins w:id="831" w:author="zhuhn" w:date="2016-10-11T18:22:00Z">
        <w:r>
          <w:rPr>
            <w:rFonts w:hint="eastAsia"/>
          </w:rPr>
          <w:t>基地的现场照片</w:t>
        </w:r>
      </w:ins>
      <w:ins w:id="832" w:author="zhuhn" w:date="2016-10-11T18:25:00Z">
        <w:r>
          <w:rPr>
            <w:rFonts w:hint="eastAsia"/>
          </w:rPr>
          <w:t>如未上传，</w:t>
        </w:r>
      </w:ins>
      <w:ins w:id="833" w:author="zhuhn" w:date="2016-10-11T18:26:00Z">
        <w:r>
          <w:rPr>
            <w:rFonts w:hint="eastAsia"/>
          </w:rPr>
          <w:t>应</w:t>
        </w:r>
      </w:ins>
      <w:ins w:id="834" w:author="zhuhn" w:date="2016-10-11T18:25:00Z">
        <w:r>
          <w:rPr>
            <w:rFonts w:hint="eastAsia"/>
          </w:rPr>
          <w:t>选取</w:t>
        </w:r>
      </w:ins>
      <w:ins w:id="835" w:author="zhuhn" w:date="2016-10-11T18:26:00Z">
        <w:r>
          <w:rPr>
            <w:rFonts w:hint="eastAsia"/>
          </w:rPr>
          <w:t>一张通用的图片作为显示。</w:t>
        </w:r>
      </w:ins>
    </w:p>
    <w:p w:rsidR="00604680" w:rsidDel="00975966" w:rsidRDefault="00604680" w:rsidP="005E646E">
      <w:pPr>
        <w:spacing w:line="360" w:lineRule="auto"/>
        <w:ind w:firstLineChars="200" w:firstLine="420"/>
        <w:rPr>
          <w:del w:id="836" w:author="zhuhn" w:date="2016-10-13T07:38:00Z"/>
        </w:rPr>
      </w:pPr>
      <w:del w:id="837" w:author="zhuhn" w:date="2016-10-11T18:37:00Z">
        <w:r w:rsidDel="00DE4E74">
          <w:rPr>
            <w:rFonts w:hint="eastAsia"/>
          </w:rPr>
          <w:delText>信息展示标签以基地分类来划分</w:delText>
        </w:r>
      </w:del>
      <w:del w:id="838" w:author="zhuhn" w:date="2016-10-13T07:38:00Z">
        <w:r w:rsidDel="00975966">
          <w:rPr>
            <w:rFonts w:hint="eastAsia"/>
          </w:rPr>
          <w:delText>。</w:delText>
        </w:r>
      </w:del>
    </w:p>
    <w:p w:rsidR="00C31A2F" w:rsidRDefault="00295AA1" w:rsidP="00C31A2F">
      <w:pPr>
        <w:spacing w:line="360" w:lineRule="auto"/>
        <w:ind w:firstLineChars="200" w:firstLine="420"/>
        <w:rPr>
          <w:ins w:id="839" w:author="zhuhn" w:date="2016-10-11T18:56:00Z"/>
        </w:rPr>
      </w:pPr>
      <w:del w:id="840" w:author="zhuhn" w:date="2016-10-11T18:56:00Z">
        <w:r w:rsidDel="00C31A2F">
          <w:rPr>
            <w:rFonts w:hint="eastAsia"/>
          </w:rPr>
          <w:delText>基地</w:delText>
        </w:r>
      </w:del>
      <w:del w:id="841" w:author="zhuhn" w:date="2016-10-11T18:42:00Z">
        <w:r w:rsidDel="00EB51CA">
          <w:rPr>
            <w:rFonts w:hint="eastAsia"/>
          </w:rPr>
          <w:delText>和</w:delText>
        </w:r>
        <w:r w:rsidR="00446B03" w:rsidDel="00EB51CA">
          <w:rPr>
            <w:rFonts w:hint="eastAsia"/>
          </w:rPr>
          <w:delText>活动</w:delText>
        </w:r>
      </w:del>
      <w:del w:id="842" w:author="zhuhn" w:date="2016-10-11T18:56:00Z">
        <w:r w:rsidR="00446B03" w:rsidDel="00C31A2F">
          <w:rPr>
            <w:rFonts w:hint="eastAsia"/>
          </w:rPr>
          <w:delText>信息</w:delText>
        </w:r>
      </w:del>
      <w:del w:id="843" w:author="zhuhn" w:date="2016-10-11T18:42:00Z">
        <w:r w:rsidDel="00EB51CA">
          <w:rPr>
            <w:rFonts w:hint="eastAsia"/>
          </w:rPr>
          <w:delText>的</w:delText>
        </w:r>
        <w:r w:rsidR="00446B03" w:rsidDel="00EB51CA">
          <w:rPr>
            <w:rFonts w:hint="eastAsia"/>
          </w:rPr>
          <w:delText>展示</w:delText>
        </w:r>
        <w:r w:rsidR="00A2280B" w:rsidDel="00EB51CA">
          <w:rPr>
            <w:rFonts w:hint="eastAsia"/>
          </w:rPr>
          <w:delText>需要根据</w:delText>
        </w:r>
        <w:r w:rsidR="00446B03" w:rsidDel="00EB51CA">
          <w:rPr>
            <w:rFonts w:hint="eastAsia"/>
          </w:rPr>
          <w:delText>基地</w:delText>
        </w:r>
        <w:r w:rsidR="00A2280B" w:rsidDel="00EB51CA">
          <w:rPr>
            <w:rFonts w:hint="eastAsia"/>
          </w:rPr>
          <w:delText>分类来</w:delText>
        </w:r>
        <w:r w:rsidDel="00EB51CA">
          <w:rPr>
            <w:rFonts w:hint="eastAsia"/>
          </w:rPr>
          <w:delText>检索后台</w:delText>
        </w:r>
      </w:del>
      <w:del w:id="844" w:author="zhuhn" w:date="2016-10-11T18:56:00Z">
        <w:r w:rsidDel="00C31A2F">
          <w:rPr>
            <w:rFonts w:hint="eastAsia"/>
          </w:rPr>
          <w:delText>数据</w:delText>
        </w:r>
        <w:r w:rsidR="00A2280B" w:rsidDel="00C31A2F">
          <w:rPr>
            <w:rFonts w:hint="eastAsia"/>
          </w:rPr>
          <w:delText>。</w:delText>
        </w:r>
      </w:del>
      <w:ins w:id="845" w:author="zhuhn" w:date="2016-10-11T18:56:00Z">
        <w:r w:rsidR="00DB7DC2">
          <w:rPr>
            <w:rFonts w:hint="eastAsia"/>
          </w:rPr>
          <w:t>基地的信息来自民政信息管理系统，需要</w:t>
        </w:r>
      </w:ins>
      <w:bookmarkStart w:id="846" w:name="OLE_LINK89"/>
      <w:bookmarkStart w:id="847" w:name="OLE_LINK90"/>
      <w:ins w:id="848" w:author="zhuhn" w:date="2016-10-13T07:47:00Z">
        <w:r w:rsidR="00DB7DC2">
          <w:rPr>
            <w:rFonts w:hint="eastAsia"/>
          </w:rPr>
          <w:t>调用</w:t>
        </w:r>
      </w:ins>
      <w:ins w:id="849" w:author="zhuhn" w:date="2016-10-13T07:51:00Z">
        <w:r w:rsidR="00DB7DC2">
          <w:rPr>
            <w:rFonts w:hint="eastAsia"/>
          </w:rPr>
          <w:t>政务系统</w:t>
        </w:r>
      </w:ins>
      <w:bookmarkEnd w:id="846"/>
      <w:bookmarkEnd w:id="847"/>
      <w:ins w:id="850" w:author="zhuhn" w:date="2016-10-11T18:56:00Z">
        <w:r w:rsidR="00C31A2F">
          <w:rPr>
            <w:rFonts w:hint="eastAsia"/>
          </w:rPr>
          <w:t>接口获取</w:t>
        </w:r>
      </w:ins>
      <w:ins w:id="851" w:author="zhuhn" w:date="2016-10-13T07:52:00Z">
        <w:r w:rsidR="00DB7DC2">
          <w:rPr>
            <w:rFonts w:hint="eastAsia"/>
          </w:rPr>
          <w:t>后台数据</w:t>
        </w:r>
      </w:ins>
      <w:ins w:id="852" w:author="zhuhn" w:date="2016-10-11T18:56:00Z">
        <w:r w:rsidR="00C31A2F">
          <w:rPr>
            <w:rFonts w:hint="eastAsia"/>
          </w:rPr>
          <w:t>。</w:t>
        </w:r>
      </w:ins>
    </w:p>
    <w:bookmarkEnd w:id="777"/>
    <w:bookmarkEnd w:id="778"/>
    <w:p w:rsidR="00EB51CA" w:rsidDel="00DB7DC2" w:rsidRDefault="00EB51CA" w:rsidP="005E646E">
      <w:pPr>
        <w:spacing w:line="360" w:lineRule="auto"/>
        <w:ind w:firstLineChars="200" w:firstLine="420"/>
        <w:rPr>
          <w:del w:id="853" w:author="zhuhn" w:date="2016-10-13T07:48:00Z"/>
        </w:rPr>
      </w:pPr>
    </w:p>
    <w:p w:rsidR="00AD56EE" w:rsidDel="00DB7DC2" w:rsidRDefault="00AD56EE" w:rsidP="005E646E">
      <w:pPr>
        <w:spacing w:line="360" w:lineRule="auto"/>
        <w:ind w:firstLineChars="200" w:firstLine="420"/>
        <w:rPr>
          <w:del w:id="854" w:author="zhuhn" w:date="2016-10-13T07:48:00Z"/>
        </w:rPr>
      </w:pPr>
      <w:moveFromRangeStart w:id="855" w:author="zhuhn" w:date="2016-10-11T19:06:00Z" w:name="move463974753"/>
      <w:moveFrom w:id="856" w:author="zhuhn" w:date="2016-10-11T19:06:00Z">
        <w:del w:id="857" w:author="zhuhn" w:date="2016-10-13T07:48:00Z">
          <w:r w:rsidDel="00DB7DC2">
            <w:rPr>
              <w:rFonts w:hint="eastAsia"/>
            </w:rPr>
            <w:delText>根据如图所示的实体关系</w:delText>
          </w:r>
        </w:del>
      </w:moveFrom>
    </w:p>
    <w:p w:rsidR="00AD56EE" w:rsidDel="00DB7DC2" w:rsidRDefault="00AD56EE" w:rsidP="005E646E">
      <w:pPr>
        <w:spacing w:line="360" w:lineRule="auto"/>
        <w:ind w:firstLineChars="200" w:firstLine="420"/>
        <w:rPr>
          <w:del w:id="858" w:author="zhuhn" w:date="2016-10-13T07:48:00Z"/>
        </w:rPr>
      </w:pPr>
      <w:moveFrom w:id="859" w:author="zhuhn" w:date="2016-10-11T19:06:00Z">
        <w:del w:id="860" w:author="zhuhn" w:date="2016-10-13T07:48:00Z">
          <w:r w:rsidDel="00DB7DC2">
            <w:object w:dxaOrig="5504" w:dyaOrig="1835">
              <v:shape id="_x0000_i1026" type="#_x0000_t75" style="width:275.25pt;height:91.5pt" o:ole="">
                <v:imagedata r:id="rId18" o:title=""/>
              </v:shape>
              <o:OLEObject Type="Embed" ProgID="Visio.Drawing.11" ShapeID="_x0000_i1026" DrawAspect="Content" ObjectID="_1537973076" r:id="rId19"/>
            </w:object>
          </w:r>
        </w:del>
      </w:moveFrom>
    </w:p>
    <w:moveFromRangeEnd w:id="855"/>
    <w:p w:rsidR="00446B03" w:rsidRDefault="00DB7DC2" w:rsidP="005E646E">
      <w:pPr>
        <w:spacing w:line="360" w:lineRule="auto"/>
        <w:ind w:firstLineChars="200" w:firstLine="420"/>
      </w:pPr>
      <w:ins w:id="861" w:author="zhuhn" w:date="2016-10-13T07:48:00Z">
        <w:r>
          <w:rPr>
            <w:rFonts w:hint="eastAsia"/>
          </w:rPr>
          <w:t>数据</w:t>
        </w:r>
      </w:ins>
      <w:r w:rsidR="00AD56EE">
        <w:rPr>
          <w:rFonts w:hint="eastAsia"/>
        </w:rPr>
        <w:t>检索的</w:t>
      </w:r>
      <w:r w:rsidR="00295AA1">
        <w:rPr>
          <w:rFonts w:hint="eastAsia"/>
        </w:rPr>
        <w:t>逻辑</w:t>
      </w:r>
      <w:r w:rsidR="00AD56EE">
        <w:rPr>
          <w:rFonts w:hint="eastAsia"/>
        </w:rPr>
        <w:t>如下</w:t>
      </w:r>
      <w:r w:rsidR="00295AA1">
        <w:rPr>
          <w:rFonts w:hint="eastAsia"/>
        </w:rPr>
        <w:t>：</w:t>
      </w:r>
    </w:p>
    <w:moveFromRangeStart w:id="862" w:author="zhuhn" w:date="2016-10-11T18:44:00Z" w:name="move463974814"/>
    <w:p w:rsidR="00295AA1" w:rsidRDefault="00D514AA">
      <w:pPr>
        <w:jc w:val="center"/>
        <w:pPrChange w:id="863" w:author="zhuhn" w:date="2016-10-11T18:45:00Z">
          <w:pPr/>
        </w:pPrChange>
      </w:pPr>
      <w:moveFrom w:id="864" w:author="zhuhn" w:date="2016-10-11T18:44:00Z">
        <w:del w:id="865" w:author="zhuhn" w:date="2016-10-11T18:44:00Z">
          <w:r w:rsidDel="00EB51CA">
            <w:object w:dxaOrig="8310" w:dyaOrig="7708">
              <v:shape id="_x0000_i1027" type="#_x0000_t75" style="width:415.5pt;height:385.5pt" o:ole="">
                <v:imagedata r:id="rId20" o:title=""/>
              </v:shape>
              <o:OLEObject Type="Embed" ProgID="Visio.Drawing.11" ShapeID="_x0000_i1027" DrawAspect="Content" ObjectID="_1537973077" r:id="rId21"/>
            </w:object>
          </w:r>
        </w:del>
      </w:moveFrom>
      <w:moveFromRangeEnd w:id="862"/>
      <w:moveToRangeStart w:id="866" w:author="zhuhn" w:date="2016-10-11T18:44:00Z" w:name="move463974814"/>
      <w:moveTo w:id="867" w:author="zhuhn" w:date="2016-10-11T18:44:00Z">
        <w:del w:id="868" w:author="zhuhn" w:date="2016-10-13T07:51:00Z">
          <w:r w:rsidR="00EB51CA" w:rsidDel="00DB7DC2">
            <w:object w:dxaOrig="8310" w:dyaOrig="7708">
              <v:shape id="_x0000_i1028" type="#_x0000_t75" style="width:405.75pt;height:376.5pt" o:ole="">
                <v:imagedata r:id="rId20" o:title=""/>
              </v:shape>
              <o:OLEObject Type="Embed" ProgID="Visio.Drawing.11" ShapeID="_x0000_i1028" DrawAspect="Content" ObjectID="_1537973078" r:id="rId22"/>
            </w:object>
          </w:r>
        </w:del>
      </w:moveTo>
      <w:moveToRangeEnd w:id="866"/>
      <w:ins w:id="869" w:author="zhuhn" w:date="2016-10-13T07:51:00Z">
        <w:r w:rsidR="00DB7DC2">
          <w:object w:dxaOrig="4887" w:dyaOrig="5022">
            <v:shape id="_x0000_i1029" type="#_x0000_t75" style="width:237pt;height:243pt" o:ole="">
              <v:imagedata r:id="rId23" o:title=""/>
            </v:shape>
            <o:OLEObject Type="Embed" ProgID="Visio.Drawing.11" ShapeID="_x0000_i1029" DrawAspect="Content" ObjectID="_1537973079" r:id="rId24"/>
          </w:object>
        </w:r>
      </w:ins>
    </w:p>
    <w:p w:rsidR="00EB51CA" w:rsidRDefault="00EB51CA" w:rsidP="00EB51CA">
      <w:pPr>
        <w:spacing w:line="360" w:lineRule="auto"/>
        <w:ind w:firstLineChars="200" w:firstLine="420"/>
        <w:rPr>
          <w:ins w:id="870" w:author="zhuhn" w:date="2016-10-11T18:47:00Z"/>
        </w:rPr>
      </w:pPr>
      <w:bookmarkStart w:id="871" w:name="OLE_LINK83"/>
      <w:bookmarkStart w:id="872" w:name="OLE_LINK84"/>
      <w:ins w:id="873" w:author="zhuhn" w:date="2016-10-11T18:46:00Z">
        <w:r>
          <w:rPr>
            <w:rFonts w:hint="eastAsia"/>
          </w:rPr>
          <w:t>基地的内容展示区样式设计如下图所示</w:t>
        </w:r>
      </w:ins>
    </w:p>
    <w:bookmarkStart w:id="874" w:name="OLE_LINK91"/>
    <w:bookmarkStart w:id="875" w:name="OLE_LINK92"/>
    <w:p w:rsidR="00EB51CA" w:rsidRPr="00EB51CA" w:rsidRDefault="005907D6">
      <w:pPr>
        <w:jc w:val="center"/>
        <w:rPr>
          <w:ins w:id="876" w:author="zhuhn" w:date="2016-10-11T18:46:00Z"/>
        </w:rPr>
        <w:pPrChange w:id="877" w:author="zhuhn" w:date="2016-10-11T18:47:00Z">
          <w:pPr>
            <w:spacing w:line="360" w:lineRule="auto"/>
            <w:ind w:firstLineChars="200" w:firstLine="420"/>
          </w:pPr>
        </w:pPrChange>
      </w:pPr>
      <w:ins w:id="878" w:author="zhuhn" w:date="2016-10-13T08:03:00Z">
        <w:r>
          <w:object w:dxaOrig="12773" w:dyaOrig="4270">
            <v:shape id="_x0000_i1030" type="#_x0000_t75" style="width:414.75pt;height:138.75pt" o:ole="">
              <v:imagedata r:id="rId25" o:title=""/>
            </v:shape>
            <o:OLEObject Type="Embed" ProgID="Visio.Drawing.11" ShapeID="_x0000_i1030" DrawAspect="Content" ObjectID="_1537973080" r:id="rId26"/>
          </w:object>
        </w:r>
      </w:ins>
      <w:bookmarkEnd w:id="874"/>
      <w:bookmarkEnd w:id="875"/>
      <w:del w:id="879" w:author="zhuhn" w:date="2016-10-13T08:03:00Z">
        <w:r w:rsidR="00EB51CA" w:rsidDel="005907D6">
          <w:fldChar w:fldCharType="begin"/>
        </w:r>
        <w:r w:rsidR="00EB51CA" w:rsidDel="005907D6">
          <w:fldChar w:fldCharType="end"/>
        </w:r>
      </w:del>
    </w:p>
    <w:p w:rsidR="002127AB" w:rsidRDefault="00C31A2F" w:rsidP="00C31A2F">
      <w:pPr>
        <w:spacing w:line="360" w:lineRule="auto"/>
        <w:ind w:firstLineChars="200" w:firstLine="420"/>
        <w:rPr>
          <w:ins w:id="880" w:author="zhuhn" w:date="2016-10-11T19:00:00Z"/>
        </w:rPr>
      </w:pPr>
      <w:bookmarkStart w:id="881" w:name="OLE_LINK85"/>
      <w:bookmarkStart w:id="882" w:name="OLE_LINK86"/>
      <w:ins w:id="883" w:author="zhuhn" w:date="2016-10-11T18:58:00Z">
        <w:r>
          <w:rPr>
            <w:rFonts w:hint="eastAsia"/>
          </w:rPr>
          <w:t>页面</w:t>
        </w:r>
      </w:ins>
      <w:ins w:id="884" w:author="zhuhn" w:date="2016-10-11T19:00:00Z">
        <w:r w:rsidR="002127AB">
          <w:rPr>
            <w:rFonts w:hint="eastAsia"/>
          </w:rPr>
          <w:t>加载</w:t>
        </w:r>
      </w:ins>
      <w:ins w:id="885" w:author="zhuhn" w:date="2016-10-11T18:58:00Z">
        <w:r>
          <w:rPr>
            <w:rFonts w:hint="eastAsia"/>
          </w:rPr>
          <w:t>时</w:t>
        </w:r>
      </w:ins>
      <w:ins w:id="886" w:author="zhuhn" w:date="2016-10-11T18:59:00Z">
        <w:r>
          <w:rPr>
            <w:rFonts w:hint="eastAsia"/>
          </w:rPr>
          <w:t>，将</w:t>
        </w:r>
      </w:ins>
      <w:ins w:id="887" w:author="zhuhn" w:date="2016-10-11T19:00:00Z">
        <w:r w:rsidR="002127AB">
          <w:rPr>
            <w:rFonts w:hint="eastAsia"/>
          </w:rPr>
          <w:t>通过接口获取到的</w:t>
        </w:r>
      </w:ins>
      <w:ins w:id="888" w:author="zhuhn" w:date="2016-10-11T18:59:00Z">
        <w:r>
          <w:rPr>
            <w:rFonts w:hint="eastAsia"/>
          </w:rPr>
          <w:t>基地</w:t>
        </w:r>
        <w:r w:rsidR="005907D6">
          <w:rPr>
            <w:rFonts w:hint="eastAsia"/>
          </w:rPr>
          <w:t>照片</w:t>
        </w:r>
      </w:ins>
      <w:ins w:id="889" w:author="zhuhn" w:date="2016-10-13T08:04:00Z">
        <w:r w:rsidR="005907D6">
          <w:rPr>
            <w:rFonts w:hint="eastAsia"/>
          </w:rPr>
          <w:t>、基地</w:t>
        </w:r>
      </w:ins>
      <w:ins w:id="890" w:author="zhuhn" w:date="2016-10-11T18:59:00Z">
        <w:r w:rsidR="002127AB">
          <w:rPr>
            <w:rFonts w:hint="eastAsia"/>
          </w:rPr>
          <w:t>名称</w:t>
        </w:r>
      </w:ins>
      <w:ins w:id="891" w:author="zhuhn" w:date="2016-10-13T08:04:00Z">
        <w:r w:rsidR="005907D6">
          <w:rPr>
            <w:rFonts w:hint="eastAsia"/>
          </w:rPr>
          <w:t>、基地地址</w:t>
        </w:r>
      </w:ins>
      <w:ins w:id="892" w:author="zhuhn" w:date="2016-10-11T18:59:00Z">
        <w:r w:rsidR="002127AB">
          <w:rPr>
            <w:rFonts w:hint="eastAsia"/>
          </w:rPr>
          <w:t>显示在图片和摘要一栏</w:t>
        </w:r>
      </w:ins>
      <w:ins w:id="893" w:author="zhuhn" w:date="2016-10-11T19:00:00Z">
        <w:r w:rsidR="002127AB">
          <w:rPr>
            <w:rFonts w:hint="eastAsia"/>
          </w:rPr>
          <w:t>。</w:t>
        </w:r>
      </w:ins>
    </w:p>
    <w:p w:rsidR="00C31A2F" w:rsidRDefault="00EF4775" w:rsidP="00C31A2F">
      <w:pPr>
        <w:spacing w:line="360" w:lineRule="auto"/>
        <w:ind w:firstLineChars="200" w:firstLine="420"/>
        <w:rPr>
          <w:ins w:id="894" w:author="zhuhn" w:date="2016-10-13T08:06:00Z"/>
        </w:rPr>
      </w:pPr>
      <w:bookmarkStart w:id="895" w:name="OLE_LINK93"/>
      <w:bookmarkStart w:id="896" w:name="OLE_LINK94"/>
      <w:ins w:id="897" w:author="zhuhn" w:date="2016-10-13T08:06:00Z">
        <w:r>
          <w:rPr>
            <w:rFonts w:hint="eastAsia"/>
          </w:rPr>
          <w:t>根据</w:t>
        </w:r>
      </w:ins>
      <w:ins w:id="898" w:author="zhuhn" w:date="2016-10-13T08:05:00Z">
        <w:r>
          <w:rPr>
            <w:rFonts w:hint="eastAsia"/>
          </w:rPr>
          <w:t>页面</w:t>
        </w:r>
      </w:ins>
      <w:ins w:id="899" w:author="zhuhn" w:date="2016-10-13T08:06:00Z">
        <w:r>
          <w:rPr>
            <w:rFonts w:hint="eastAsia"/>
          </w:rPr>
          <w:t>宽度，</w:t>
        </w:r>
      </w:ins>
      <w:ins w:id="900" w:author="zhuhn" w:date="2016-10-13T08:05:00Z">
        <w:r w:rsidR="005907D6">
          <w:rPr>
            <w:rFonts w:hint="eastAsia"/>
          </w:rPr>
          <w:t>显示</w:t>
        </w:r>
        <w:r>
          <w:rPr>
            <w:rFonts w:hint="eastAsia"/>
          </w:rPr>
          <w:t>的</w:t>
        </w:r>
      </w:ins>
      <w:ins w:id="901" w:author="zhuhn" w:date="2016-10-13T08:07:00Z">
        <w:r>
          <w:rPr>
            <w:rFonts w:hint="eastAsia"/>
          </w:rPr>
          <w:t>图片和摘要</w:t>
        </w:r>
      </w:ins>
      <w:ins w:id="902" w:author="zhuhn" w:date="2016-10-13T08:06:00Z">
        <w:r>
          <w:rPr>
            <w:rFonts w:hint="eastAsia"/>
          </w:rPr>
          <w:t>数量约为</w:t>
        </w:r>
        <w:r>
          <w:rPr>
            <w:rFonts w:hint="eastAsia"/>
          </w:rPr>
          <w:t>3</w:t>
        </w:r>
        <w:r>
          <w:rPr>
            <w:rFonts w:hint="eastAsia"/>
          </w:rPr>
          <w:t>个</w:t>
        </w:r>
      </w:ins>
      <w:ins w:id="903" w:author="zhuhn" w:date="2016-10-11T19:00:00Z">
        <w:r w:rsidR="002127AB">
          <w:rPr>
            <w:rFonts w:hint="eastAsia"/>
          </w:rPr>
          <w:t>。</w:t>
        </w:r>
      </w:ins>
    </w:p>
    <w:p w:rsidR="00EF4775" w:rsidRPr="00EF4775" w:rsidRDefault="00EF4775" w:rsidP="00C31A2F">
      <w:pPr>
        <w:spacing w:line="360" w:lineRule="auto"/>
        <w:ind w:firstLineChars="200" w:firstLine="420"/>
        <w:rPr>
          <w:ins w:id="904" w:author="zhuhn" w:date="2016-10-11T19:01:00Z"/>
        </w:rPr>
      </w:pPr>
      <w:ins w:id="905" w:author="zhuhn" w:date="2016-10-13T08:08:00Z">
        <w:r>
          <w:rPr>
            <w:rFonts w:hint="eastAsia"/>
          </w:rPr>
          <w:t>图片和摘要</w:t>
        </w:r>
      </w:ins>
      <w:ins w:id="906" w:author="zhuhn" w:date="2016-10-13T08:06:00Z">
        <w:r>
          <w:rPr>
            <w:rFonts w:hint="eastAsia"/>
          </w:rPr>
          <w:t>显示的顺序</w:t>
        </w:r>
      </w:ins>
      <w:ins w:id="907" w:author="zhuhn" w:date="2016-10-13T08:09:00Z">
        <w:r>
          <w:rPr>
            <w:rFonts w:hint="eastAsia"/>
          </w:rPr>
          <w:t>不做</w:t>
        </w:r>
      </w:ins>
      <w:ins w:id="908" w:author="zhuhn" w:date="2016-10-13T08:07:00Z">
        <w:r>
          <w:rPr>
            <w:rFonts w:hint="eastAsia"/>
          </w:rPr>
          <w:t>要求，</w:t>
        </w:r>
      </w:ins>
      <w:ins w:id="909" w:author="zhuhn" w:date="2016-10-13T08:08:00Z">
        <w:r>
          <w:rPr>
            <w:rFonts w:hint="eastAsia"/>
          </w:rPr>
          <w:t>可</w:t>
        </w:r>
      </w:ins>
      <w:ins w:id="910" w:author="zhuhn" w:date="2016-10-13T08:09:00Z">
        <w:r>
          <w:rPr>
            <w:rFonts w:hint="eastAsia"/>
          </w:rPr>
          <w:t>按照</w:t>
        </w:r>
      </w:ins>
      <w:ins w:id="911" w:author="zhuhn" w:date="2016-10-13T08:08:00Z">
        <w:r>
          <w:rPr>
            <w:rFonts w:hint="eastAsia"/>
          </w:rPr>
          <w:t>检索</w:t>
        </w:r>
      </w:ins>
      <w:ins w:id="912" w:author="zhuhn" w:date="2016-10-13T08:09:00Z">
        <w:r>
          <w:rPr>
            <w:rFonts w:hint="eastAsia"/>
          </w:rPr>
          <w:t>结果的默认排序来显示。</w:t>
        </w:r>
      </w:ins>
    </w:p>
    <w:bookmarkEnd w:id="895"/>
    <w:bookmarkEnd w:id="896"/>
    <w:p w:rsidR="002127AB" w:rsidRDefault="002127AB" w:rsidP="00C31A2F">
      <w:pPr>
        <w:spacing w:line="360" w:lineRule="auto"/>
        <w:ind w:firstLineChars="200" w:firstLine="420"/>
        <w:rPr>
          <w:ins w:id="913" w:author="zhuhn" w:date="2016-10-11T18:58:00Z"/>
        </w:rPr>
      </w:pPr>
      <w:ins w:id="914" w:author="zhuhn" w:date="2016-10-11T19:01:00Z">
        <w:r>
          <w:rPr>
            <w:rFonts w:hint="eastAsia"/>
          </w:rPr>
          <w:t>鼠标点击图片和摘要，进入</w:t>
        </w:r>
      </w:ins>
      <w:ins w:id="915" w:author="zhuhn" w:date="2016-10-13T10:01:00Z">
        <w:r w:rsidR="00B3456A">
          <w:rPr>
            <w:rFonts w:hint="eastAsia"/>
          </w:rPr>
          <w:t>该</w:t>
        </w:r>
      </w:ins>
      <w:ins w:id="916" w:author="zhuhn" w:date="2016-10-11T19:01:00Z">
        <w:r w:rsidR="00B3456A">
          <w:rPr>
            <w:rFonts w:hint="eastAsia"/>
          </w:rPr>
          <w:t>基地</w:t>
        </w:r>
        <w:r>
          <w:rPr>
            <w:rFonts w:hint="eastAsia"/>
          </w:rPr>
          <w:t>的二级页面。</w:t>
        </w:r>
      </w:ins>
      <w:ins w:id="917" w:author="zhuhn" w:date="2016-10-13T08:10:00Z">
        <w:r w:rsidR="00EF4775">
          <w:rPr>
            <w:rFonts w:hint="eastAsia"/>
          </w:rPr>
          <w:t>（</w:t>
        </w:r>
      </w:ins>
      <w:ins w:id="918" w:author="zhuhn" w:date="2016-10-13T08:30:00Z">
        <w:r w:rsidR="00621C72">
          <w:rPr>
            <w:rFonts w:hint="eastAsia"/>
          </w:rPr>
          <w:t>基地</w:t>
        </w:r>
      </w:ins>
      <w:ins w:id="919" w:author="zhuhn" w:date="2016-10-13T08:10:00Z">
        <w:r w:rsidR="00EF4775">
          <w:rPr>
            <w:rFonts w:hint="eastAsia"/>
          </w:rPr>
          <w:t>二级页面需求请参考</w:t>
        </w:r>
        <w:r w:rsidR="00EF4775">
          <w:rPr>
            <w:rFonts w:hint="eastAsia"/>
          </w:rPr>
          <w:t>5.2</w:t>
        </w:r>
        <w:r w:rsidR="00EF4775">
          <w:rPr>
            <w:rFonts w:hint="eastAsia"/>
          </w:rPr>
          <w:t>章节）</w:t>
        </w:r>
      </w:ins>
    </w:p>
    <w:bookmarkEnd w:id="881"/>
    <w:bookmarkEnd w:id="882"/>
    <w:p w:rsidR="00C31A2F" w:rsidRDefault="0033389A" w:rsidP="00EB51CA">
      <w:pPr>
        <w:spacing w:line="360" w:lineRule="auto"/>
        <w:ind w:firstLineChars="200" w:firstLine="420"/>
        <w:rPr>
          <w:ins w:id="920" w:author="zhuhn" w:date="2016-10-11T18:49:00Z"/>
        </w:rPr>
      </w:pPr>
      <w:ins w:id="921" w:author="zhuhn" w:date="2016-10-13T08:18:00Z">
        <w:r>
          <w:rPr>
            <w:rFonts w:hint="eastAsia"/>
          </w:rPr>
          <w:t>频道</w:t>
        </w:r>
      </w:ins>
      <w:ins w:id="922" w:author="zhuhn" w:date="2016-10-13T08:20:00Z">
        <w:r>
          <w:rPr>
            <w:rFonts w:hint="eastAsia"/>
          </w:rPr>
          <w:t>的显示</w:t>
        </w:r>
      </w:ins>
      <w:ins w:id="923" w:author="zhuhn" w:date="2016-10-11T18:49:00Z">
        <w:r w:rsidR="00C31A2F">
          <w:rPr>
            <w:rFonts w:hint="eastAsia"/>
          </w:rPr>
          <w:t>效果如下图所示</w:t>
        </w:r>
      </w:ins>
    </w:p>
    <w:p w:rsidR="00C31A2F" w:rsidRPr="00C31A2F" w:rsidRDefault="002127AB">
      <w:pPr>
        <w:jc w:val="center"/>
        <w:rPr>
          <w:ins w:id="924" w:author="zhuhn" w:date="2016-10-11T18:45:00Z"/>
        </w:rPr>
        <w:pPrChange w:id="925" w:author="zhuhn" w:date="2016-10-11T18:49:00Z">
          <w:pPr>
            <w:spacing w:line="360" w:lineRule="auto"/>
            <w:ind w:firstLineChars="200" w:firstLine="420"/>
          </w:pPr>
        </w:pPrChange>
      </w:pPr>
      <w:del w:id="926" w:author="zhuhn" w:date="2016-10-13T08:21:00Z">
        <w:r w:rsidDel="0033389A">
          <w:fldChar w:fldCharType="begin"/>
        </w:r>
        <w:r w:rsidDel="0033389A">
          <w:fldChar w:fldCharType="end"/>
        </w:r>
      </w:del>
      <w:ins w:id="927" w:author="zhuhn" w:date="2016-10-13T08:21:00Z">
        <w:r w:rsidR="0033389A">
          <w:object w:dxaOrig="13900" w:dyaOrig="3873">
            <v:shape id="_x0000_i1031" type="#_x0000_t75" style="width:414.75pt;height:115.5pt" o:ole="">
              <v:imagedata r:id="rId27" o:title=""/>
            </v:shape>
            <o:OLEObject Type="Embed" ProgID="Visio.Drawing.11" ShapeID="_x0000_i1031" DrawAspect="Content" ObjectID="_1537973081" r:id="rId28"/>
          </w:object>
        </w:r>
      </w:ins>
    </w:p>
    <w:p w:rsidR="00C31A2F" w:rsidRDefault="00C31A2F" w:rsidP="00C31A2F">
      <w:pPr>
        <w:pStyle w:val="3"/>
        <w:rPr>
          <w:ins w:id="928" w:author="zhuhn" w:date="2016-10-11T18:57:00Z"/>
          <w:noProof/>
        </w:rPr>
      </w:pPr>
      <w:bookmarkStart w:id="929" w:name="_Toc464203422"/>
      <w:bookmarkStart w:id="930" w:name="_Toc464224707"/>
      <w:ins w:id="931" w:author="zhuhn" w:date="2016-10-11T18:57:00Z">
        <w:r>
          <w:rPr>
            <w:rFonts w:hint="eastAsia"/>
          </w:rPr>
          <w:lastRenderedPageBreak/>
          <w:t>活动展示频道</w:t>
        </w:r>
        <w:bookmarkEnd w:id="929"/>
        <w:bookmarkEnd w:id="930"/>
      </w:ins>
    </w:p>
    <w:p w:rsidR="00C31A2F" w:rsidRDefault="00C31A2F" w:rsidP="00C31A2F">
      <w:pPr>
        <w:spacing w:line="360" w:lineRule="auto"/>
        <w:ind w:firstLineChars="200" w:firstLine="420"/>
        <w:rPr>
          <w:ins w:id="932" w:author="zhuhn" w:date="2016-10-11T18:57:00Z"/>
        </w:rPr>
      </w:pPr>
      <w:ins w:id="933" w:author="zhuhn" w:date="2016-10-11T18:57:00Z">
        <w:r>
          <w:rPr>
            <w:rFonts w:hint="eastAsia"/>
          </w:rPr>
          <w:t>活动展示频道与基地</w:t>
        </w:r>
      </w:ins>
      <w:ins w:id="934" w:author="zhuhn" w:date="2016-10-11T18:58:00Z">
        <w:r>
          <w:rPr>
            <w:rFonts w:hint="eastAsia"/>
          </w:rPr>
          <w:t>采用相同设计</w:t>
        </w:r>
      </w:ins>
      <w:ins w:id="935" w:author="zhuhn" w:date="2016-10-11T18:57:00Z">
        <w:r>
          <w:rPr>
            <w:rFonts w:hint="eastAsia"/>
          </w:rPr>
          <w:t>，需要显示的内容如下表</w:t>
        </w:r>
      </w:ins>
    </w:p>
    <w:tbl>
      <w:tblPr>
        <w:tblStyle w:val="ab"/>
        <w:tblW w:w="0" w:type="auto"/>
        <w:tblLook w:val="04A0" w:firstRow="1" w:lastRow="0" w:firstColumn="1" w:lastColumn="0" w:noHBand="0" w:noVBand="1"/>
      </w:tblPr>
      <w:tblGrid>
        <w:gridCol w:w="2840"/>
        <w:gridCol w:w="2841"/>
        <w:gridCol w:w="2841"/>
      </w:tblGrid>
      <w:tr w:rsidR="00C31A2F" w:rsidTr="002127AB">
        <w:trPr>
          <w:ins w:id="936" w:author="zhuhn" w:date="2016-10-11T18:57:00Z"/>
        </w:trPr>
        <w:tc>
          <w:tcPr>
            <w:tcW w:w="2840" w:type="dxa"/>
          </w:tcPr>
          <w:p w:rsidR="00C31A2F" w:rsidRPr="00DF4C2F" w:rsidRDefault="00C31A2F" w:rsidP="002127AB">
            <w:pPr>
              <w:spacing w:line="360" w:lineRule="auto"/>
              <w:rPr>
                <w:ins w:id="937" w:author="zhuhn" w:date="2016-10-11T18:57:00Z"/>
                <w:b/>
              </w:rPr>
            </w:pPr>
            <w:ins w:id="938" w:author="zhuhn" w:date="2016-10-11T18:57:00Z">
              <w:r w:rsidRPr="00DF4C2F">
                <w:rPr>
                  <w:rFonts w:hint="eastAsia"/>
                  <w:b/>
                </w:rPr>
                <w:t>显示内容</w:t>
              </w:r>
            </w:ins>
          </w:p>
        </w:tc>
        <w:tc>
          <w:tcPr>
            <w:tcW w:w="2841" w:type="dxa"/>
          </w:tcPr>
          <w:p w:rsidR="00C31A2F" w:rsidRPr="00DF4C2F" w:rsidRDefault="00C31A2F">
            <w:pPr>
              <w:spacing w:line="360" w:lineRule="auto"/>
              <w:rPr>
                <w:ins w:id="939" w:author="zhuhn" w:date="2016-10-11T18:57:00Z"/>
                <w:b/>
              </w:rPr>
            </w:pPr>
            <w:ins w:id="940" w:author="zhuhn" w:date="2016-10-11T18:57:00Z">
              <w:r w:rsidRPr="00DF4C2F">
                <w:rPr>
                  <w:rFonts w:hint="eastAsia"/>
                  <w:b/>
                </w:rPr>
                <w:t>数据</w:t>
              </w:r>
            </w:ins>
            <w:ins w:id="941" w:author="zhuhn" w:date="2016-10-13T08:21:00Z">
              <w:r w:rsidR="0033389A">
                <w:rPr>
                  <w:rFonts w:hint="eastAsia"/>
                  <w:b/>
                </w:rPr>
                <w:t>格</w:t>
              </w:r>
            </w:ins>
            <w:ins w:id="942" w:author="zhuhn" w:date="2016-10-11T18:57:00Z">
              <w:r w:rsidRPr="00DF4C2F">
                <w:rPr>
                  <w:rFonts w:hint="eastAsia"/>
                  <w:b/>
                </w:rPr>
                <w:t>式</w:t>
              </w:r>
            </w:ins>
          </w:p>
        </w:tc>
        <w:tc>
          <w:tcPr>
            <w:tcW w:w="2841" w:type="dxa"/>
          </w:tcPr>
          <w:p w:rsidR="00C31A2F" w:rsidRPr="00DF4C2F" w:rsidRDefault="00C31A2F" w:rsidP="002127AB">
            <w:pPr>
              <w:spacing w:line="360" w:lineRule="auto"/>
              <w:rPr>
                <w:ins w:id="943" w:author="zhuhn" w:date="2016-10-11T18:57:00Z"/>
                <w:b/>
              </w:rPr>
            </w:pPr>
            <w:ins w:id="944" w:author="zhuhn" w:date="2016-10-11T18:57:00Z">
              <w:r w:rsidRPr="00DF4C2F">
                <w:rPr>
                  <w:rFonts w:hint="eastAsia"/>
                  <w:b/>
                </w:rPr>
                <w:t>数据来源</w:t>
              </w:r>
            </w:ins>
          </w:p>
        </w:tc>
      </w:tr>
      <w:tr w:rsidR="00C31A2F" w:rsidTr="002127AB">
        <w:trPr>
          <w:ins w:id="945" w:author="zhuhn" w:date="2016-10-11T18:57:00Z"/>
        </w:trPr>
        <w:tc>
          <w:tcPr>
            <w:tcW w:w="2840" w:type="dxa"/>
          </w:tcPr>
          <w:p w:rsidR="00C31A2F" w:rsidRDefault="00C31A2F" w:rsidP="002127AB">
            <w:pPr>
              <w:spacing w:line="360" w:lineRule="auto"/>
              <w:rPr>
                <w:ins w:id="946" w:author="zhuhn" w:date="2016-10-11T18:57:00Z"/>
              </w:rPr>
            </w:pPr>
            <w:ins w:id="947" w:author="zhuhn" w:date="2016-10-11T18:58:00Z">
              <w:r>
                <w:rPr>
                  <w:rFonts w:hint="eastAsia"/>
                </w:rPr>
                <w:t>活动宣传</w:t>
              </w:r>
            </w:ins>
            <w:ins w:id="948" w:author="zhuhn" w:date="2016-10-11T18:57:00Z">
              <w:r>
                <w:rPr>
                  <w:rFonts w:hint="eastAsia"/>
                </w:rPr>
                <w:t>照片</w:t>
              </w:r>
            </w:ins>
          </w:p>
        </w:tc>
        <w:tc>
          <w:tcPr>
            <w:tcW w:w="2841" w:type="dxa"/>
          </w:tcPr>
          <w:p w:rsidR="00C31A2F" w:rsidRDefault="00C31A2F" w:rsidP="002127AB">
            <w:pPr>
              <w:spacing w:line="360" w:lineRule="auto"/>
              <w:rPr>
                <w:ins w:id="949" w:author="zhuhn" w:date="2016-10-11T18:57:00Z"/>
              </w:rPr>
            </w:pPr>
            <w:ins w:id="950" w:author="zhuhn" w:date="2016-10-11T18:57:00Z">
              <w:r>
                <w:rPr>
                  <w:rFonts w:hint="eastAsia"/>
                </w:rPr>
                <w:t>图片</w:t>
              </w:r>
            </w:ins>
          </w:p>
        </w:tc>
        <w:tc>
          <w:tcPr>
            <w:tcW w:w="2841" w:type="dxa"/>
          </w:tcPr>
          <w:p w:rsidR="00C31A2F" w:rsidRDefault="0033389A" w:rsidP="002127AB">
            <w:pPr>
              <w:spacing w:line="360" w:lineRule="auto"/>
              <w:rPr>
                <w:ins w:id="951" w:author="zhuhn" w:date="2016-10-11T18:57:00Z"/>
              </w:rPr>
            </w:pPr>
            <w:bookmarkStart w:id="952" w:name="OLE_LINK87"/>
            <w:bookmarkStart w:id="953" w:name="OLE_LINK88"/>
            <w:ins w:id="954" w:author="zhuhn" w:date="2016-10-13T08:23:00Z">
              <w:r>
                <w:rPr>
                  <w:rFonts w:hint="eastAsia"/>
                </w:rPr>
                <w:t>公益</w:t>
              </w:r>
            </w:ins>
            <w:ins w:id="955" w:author="zhuhn" w:date="2016-10-11T19:15:00Z">
              <w:r w:rsidR="002D7982">
                <w:rPr>
                  <w:rFonts w:hint="eastAsia"/>
                </w:rPr>
                <w:t>组织</w:t>
              </w:r>
            </w:ins>
            <w:bookmarkEnd w:id="952"/>
            <w:bookmarkEnd w:id="953"/>
            <w:ins w:id="956" w:author="zhuhn" w:date="2016-10-11T18:57:00Z">
              <w:r w:rsidR="00C31A2F">
                <w:rPr>
                  <w:rFonts w:hint="eastAsia"/>
                </w:rPr>
                <w:t>信息管理系统</w:t>
              </w:r>
            </w:ins>
          </w:p>
        </w:tc>
      </w:tr>
      <w:tr w:rsidR="00C31A2F" w:rsidTr="002127AB">
        <w:trPr>
          <w:ins w:id="957" w:author="zhuhn" w:date="2016-10-11T18:57:00Z"/>
        </w:trPr>
        <w:tc>
          <w:tcPr>
            <w:tcW w:w="2840" w:type="dxa"/>
          </w:tcPr>
          <w:p w:rsidR="00C31A2F" w:rsidRDefault="00C31A2F" w:rsidP="002127AB">
            <w:pPr>
              <w:spacing w:line="360" w:lineRule="auto"/>
              <w:rPr>
                <w:ins w:id="958" w:author="zhuhn" w:date="2016-10-11T18:57:00Z"/>
              </w:rPr>
            </w:pPr>
            <w:ins w:id="959" w:author="zhuhn" w:date="2016-10-11T18:58:00Z">
              <w:r>
                <w:rPr>
                  <w:rFonts w:hint="eastAsia"/>
                </w:rPr>
                <w:t>活动</w:t>
              </w:r>
            </w:ins>
            <w:ins w:id="960" w:author="zhuhn" w:date="2016-10-11T18:57:00Z">
              <w:r>
                <w:rPr>
                  <w:rFonts w:hint="eastAsia"/>
                </w:rPr>
                <w:t>名称</w:t>
              </w:r>
            </w:ins>
          </w:p>
        </w:tc>
        <w:tc>
          <w:tcPr>
            <w:tcW w:w="2841" w:type="dxa"/>
          </w:tcPr>
          <w:p w:rsidR="00C31A2F" w:rsidRDefault="00C31A2F" w:rsidP="002127AB">
            <w:pPr>
              <w:spacing w:line="360" w:lineRule="auto"/>
              <w:rPr>
                <w:ins w:id="961" w:author="zhuhn" w:date="2016-10-11T18:57:00Z"/>
              </w:rPr>
            </w:pPr>
            <w:ins w:id="962" w:author="zhuhn" w:date="2016-10-11T18:57:00Z">
              <w:r>
                <w:rPr>
                  <w:rFonts w:hint="eastAsia"/>
                </w:rPr>
                <w:t>文本</w:t>
              </w:r>
            </w:ins>
          </w:p>
        </w:tc>
        <w:tc>
          <w:tcPr>
            <w:tcW w:w="2841" w:type="dxa"/>
          </w:tcPr>
          <w:p w:rsidR="00C31A2F" w:rsidRDefault="0033389A" w:rsidP="002127AB">
            <w:pPr>
              <w:spacing w:line="360" w:lineRule="auto"/>
              <w:rPr>
                <w:ins w:id="963" w:author="zhuhn" w:date="2016-10-11T18:57:00Z"/>
              </w:rPr>
            </w:pPr>
            <w:bookmarkStart w:id="964" w:name="OLE_LINK79"/>
            <w:bookmarkStart w:id="965" w:name="OLE_LINK80"/>
            <w:ins w:id="966" w:author="zhuhn" w:date="2016-10-13T08:23:00Z">
              <w:r>
                <w:rPr>
                  <w:rFonts w:hint="eastAsia"/>
                </w:rPr>
                <w:t>公益</w:t>
              </w:r>
            </w:ins>
            <w:ins w:id="967" w:author="zhuhn" w:date="2016-10-11T19:16:00Z">
              <w:r w:rsidR="002D7982">
                <w:rPr>
                  <w:rFonts w:hint="eastAsia"/>
                </w:rPr>
                <w:t>组织</w:t>
              </w:r>
            </w:ins>
            <w:ins w:id="968" w:author="zhuhn" w:date="2016-10-11T18:57:00Z">
              <w:r w:rsidR="00C31A2F">
                <w:rPr>
                  <w:rFonts w:hint="eastAsia"/>
                </w:rPr>
                <w:t>信息管理系统</w:t>
              </w:r>
              <w:bookmarkEnd w:id="964"/>
              <w:bookmarkEnd w:id="965"/>
            </w:ins>
          </w:p>
        </w:tc>
      </w:tr>
      <w:tr w:rsidR="00D12C92" w:rsidTr="002127AB">
        <w:trPr>
          <w:ins w:id="969" w:author="zhuhn" w:date="2016-10-12T09:24:00Z"/>
        </w:trPr>
        <w:tc>
          <w:tcPr>
            <w:tcW w:w="2840" w:type="dxa"/>
          </w:tcPr>
          <w:p w:rsidR="00D12C92" w:rsidRDefault="0033389A" w:rsidP="002127AB">
            <w:pPr>
              <w:spacing w:line="360" w:lineRule="auto"/>
              <w:rPr>
                <w:ins w:id="970" w:author="zhuhn" w:date="2016-10-12T09:24:00Z"/>
              </w:rPr>
            </w:pPr>
            <w:ins w:id="971" w:author="zhuhn" w:date="2016-10-13T08:21:00Z">
              <w:r>
                <w:rPr>
                  <w:rFonts w:hint="eastAsia"/>
                </w:rPr>
                <w:t>活动</w:t>
              </w:r>
            </w:ins>
            <w:ins w:id="972" w:author="zhuhn" w:date="2016-10-12T09:24:00Z">
              <w:r w:rsidR="00D12C92">
                <w:rPr>
                  <w:rFonts w:hint="eastAsia"/>
                </w:rPr>
                <w:t>地址</w:t>
              </w:r>
            </w:ins>
          </w:p>
        </w:tc>
        <w:tc>
          <w:tcPr>
            <w:tcW w:w="2841" w:type="dxa"/>
          </w:tcPr>
          <w:p w:rsidR="00D12C92" w:rsidRDefault="0033389A" w:rsidP="002127AB">
            <w:pPr>
              <w:spacing w:line="360" w:lineRule="auto"/>
              <w:rPr>
                <w:ins w:id="973" w:author="zhuhn" w:date="2016-10-12T09:24:00Z"/>
              </w:rPr>
            </w:pPr>
            <w:ins w:id="974" w:author="zhuhn" w:date="2016-10-13T08:22:00Z">
              <w:r>
                <w:rPr>
                  <w:rFonts w:hint="eastAsia"/>
                </w:rPr>
                <w:t>文本</w:t>
              </w:r>
            </w:ins>
          </w:p>
        </w:tc>
        <w:tc>
          <w:tcPr>
            <w:tcW w:w="2841" w:type="dxa"/>
          </w:tcPr>
          <w:p w:rsidR="00D12C92" w:rsidRDefault="0033389A" w:rsidP="002127AB">
            <w:pPr>
              <w:spacing w:line="360" w:lineRule="auto"/>
              <w:rPr>
                <w:ins w:id="975" w:author="zhuhn" w:date="2016-10-12T09:24:00Z"/>
              </w:rPr>
            </w:pPr>
            <w:ins w:id="976" w:author="zhuhn" w:date="2016-10-13T08:23:00Z">
              <w:r>
                <w:rPr>
                  <w:rFonts w:hint="eastAsia"/>
                </w:rPr>
                <w:t>公益组织信息管理系统</w:t>
              </w:r>
            </w:ins>
          </w:p>
        </w:tc>
      </w:tr>
    </w:tbl>
    <w:p w:rsidR="00C31A2F" w:rsidRDefault="002127AB" w:rsidP="00C31A2F">
      <w:pPr>
        <w:spacing w:line="360" w:lineRule="auto"/>
        <w:ind w:firstLineChars="200" w:firstLine="420"/>
        <w:rPr>
          <w:ins w:id="977" w:author="zhuhn" w:date="2016-10-11T18:57:00Z"/>
        </w:rPr>
      </w:pPr>
      <w:ins w:id="978" w:author="zhuhn" w:date="2016-10-11T19:02:00Z">
        <w:r>
          <w:rPr>
            <w:rFonts w:hint="eastAsia"/>
          </w:rPr>
          <w:t>活动</w:t>
        </w:r>
      </w:ins>
      <w:ins w:id="979" w:author="zhuhn" w:date="2016-10-11T18:57:00Z">
        <w:r w:rsidR="00C31A2F">
          <w:rPr>
            <w:rFonts w:hint="eastAsia"/>
          </w:rPr>
          <w:t>的</w:t>
        </w:r>
      </w:ins>
      <w:ins w:id="980" w:author="zhuhn" w:date="2016-10-11T19:02:00Z">
        <w:r>
          <w:rPr>
            <w:rFonts w:hint="eastAsia"/>
          </w:rPr>
          <w:t>宣传</w:t>
        </w:r>
      </w:ins>
      <w:ins w:id="981" w:author="zhuhn" w:date="2016-10-11T18:57:00Z">
        <w:r w:rsidR="00C31A2F">
          <w:rPr>
            <w:rFonts w:hint="eastAsia"/>
          </w:rPr>
          <w:t>照片如未上传，应选取一张通用的图片作为显示。</w:t>
        </w:r>
      </w:ins>
    </w:p>
    <w:p w:rsidR="002127AB" w:rsidRPr="007A19E2" w:rsidDel="007A19E2" w:rsidRDefault="002127AB" w:rsidP="002127AB">
      <w:pPr>
        <w:spacing w:line="360" w:lineRule="auto"/>
        <w:ind w:firstLineChars="200" w:firstLine="420"/>
        <w:rPr>
          <w:del w:id="982" w:author="zhuhn" w:date="2016-10-11T19:27:00Z"/>
          <w:color w:val="FF0000"/>
          <w:rPrChange w:id="983" w:author="zhuhn" w:date="2016-10-11T19:28:00Z">
            <w:rPr>
              <w:del w:id="984" w:author="zhuhn" w:date="2016-10-11T19:27:00Z"/>
            </w:rPr>
          </w:rPrChange>
        </w:rPr>
      </w:pPr>
      <w:moveToRangeStart w:id="985" w:author="zhuhn" w:date="2016-10-11T19:06:00Z" w:name="move463974753"/>
      <w:moveTo w:id="986" w:author="zhuhn" w:date="2016-10-11T19:06:00Z">
        <w:del w:id="987" w:author="zhuhn" w:date="2016-10-13T08:23:00Z">
          <w:r w:rsidRPr="007A19E2" w:rsidDel="0033389A">
            <w:rPr>
              <w:rFonts w:hint="eastAsia"/>
              <w:color w:val="FF0000"/>
              <w:rPrChange w:id="988" w:author="zhuhn" w:date="2016-10-11T19:28:00Z">
                <w:rPr>
                  <w:rFonts w:hint="eastAsia"/>
                </w:rPr>
              </w:rPrChange>
            </w:rPr>
            <w:delText>根据</w:delText>
          </w:r>
        </w:del>
        <w:del w:id="989" w:author="zhuhn" w:date="2016-10-11T19:27:00Z">
          <w:r w:rsidRPr="007A19E2" w:rsidDel="007A19E2">
            <w:rPr>
              <w:rFonts w:hint="eastAsia"/>
              <w:color w:val="FF0000"/>
              <w:rPrChange w:id="990" w:author="zhuhn" w:date="2016-10-11T19:28:00Z">
                <w:rPr>
                  <w:rFonts w:hint="eastAsia"/>
                </w:rPr>
              </w:rPrChange>
            </w:rPr>
            <w:delText>如图所示</w:delText>
          </w:r>
        </w:del>
        <w:del w:id="991" w:author="zhuhn" w:date="2016-10-13T08:23:00Z">
          <w:r w:rsidRPr="007A19E2" w:rsidDel="0033389A">
            <w:rPr>
              <w:rFonts w:hint="eastAsia"/>
              <w:color w:val="FF0000"/>
              <w:rPrChange w:id="992" w:author="zhuhn" w:date="2016-10-11T19:28:00Z">
                <w:rPr>
                  <w:rFonts w:hint="eastAsia"/>
                </w:rPr>
              </w:rPrChange>
            </w:rPr>
            <w:delText>的</w:delText>
          </w:r>
        </w:del>
        <w:del w:id="993" w:author="zhuhn" w:date="2016-10-11T19:20:00Z">
          <w:r w:rsidRPr="007A19E2" w:rsidDel="002D7982">
            <w:rPr>
              <w:rFonts w:hint="eastAsia"/>
              <w:color w:val="FF0000"/>
              <w:rPrChange w:id="994" w:author="zhuhn" w:date="2016-10-11T19:28:00Z">
                <w:rPr>
                  <w:rFonts w:hint="eastAsia"/>
                </w:rPr>
              </w:rPrChange>
            </w:rPr>
            <w:delText>实体</w:delText>
          </w:r>
        </w:del>
        <w:del w:id="995" w:author="zhuhn" w:date="2016-10-13T08:23:00Z">
          <w:r w:rsidRPr="007A19E2" w:rsidDel="0033389A">
            <w:rPr>
              <w:rFonts w:hint="eastAsia"/>
              <w:color w:val="FF0000"/>
              <w:rPrChange w:id="996" w:author="zhuhn" w:date="2016-10-11T19:28:00Z">
                <w:rPr>
                  <w:rFonts w:hint="eastAsia"/>
                </w:rPr>
              </w:rPrChange>
            </w:rPr>
            <w:delText>关系</w:delText>
          </w:r>
        </w:del>
      </w:moveTo>
    </w:p>
    <w:p w:rsidR="002127AB" w:rsidRPr="007A19E2" w:rsidDel="007A19E2" w:rsidRDefault="002127AB" w:rsidP="002127AB">
      <w:pPr>
        <w:spacing w:line="360" w:lineRule="auto"/>
        <w:ind w:firstLineChars="200" w:firstLine="420"/>
        <w:rPr>
          <w:del w:id="997" w:author="zhuhn" w:date="2016-10-11T19:27:00Z"/>
          <w:color w:val="FF0000"/>
          <w:rPrChange w:id="998" w:author="zhuhn" w:date="2016-10-11T19:28:00Z">
            <w:rPr>
              <w:del w:id="999" w:author="zhuhn" w:date="2016-10-11T19:27:00Z"/>
            </w:rPr>
          </w:rPrChange>
        </w:rPr>
      </w:pPr>
      <w:moveTo w:id="1000" w:author="zhuhn" w:date="2016-10-11T19:06:00Z">
        <w:del w:id="1001" w:author="zhuhn" w:date="2016-10-11T19:20:00Z">
          <w:r w:rsidRPr="007A19E2" w:rsidDel="002D7982">
            <w:rPr>
              <w:color w:val="FF0000"/>
              <w:rPrChange w:id="1002" w:author="zhuhn" w:date="2016-10-11T19:28:00Z">
                <w:rPr>
                  <w:color w:val="FF0000"/>
                </w:rPr>
              </w:rPrChange>
            </w:rPr>
            <w:object w:dxaOrig="5504" w:dyaOrig="1835">
              <v:shape id="_x0000_i1032" type="#_x0000_t75" style="width:275.25pt;height:91.5pt" o:ole="">
                <v:imagedata r:id="rId18" o:title=""/>
              </v:shape>
              <o:OLEObject Type="Embed" ProgID="Visio.Drawing.11" ShapeID="_x0000_i1032" DrawAspect="Content" ObjectID="_1537973082" r:id="rId29"/>
            </w:object>
          </w:r>
        </w:del>
      </w:moveTo>
    </w:p>
    <w:moveToRangeEnd w:id="985"/>
    <w:p w:rsidR="00C31A2F" w:rsidRDefault="002127AB" w:rsidP="00C31A2F">
      <w:pPr>
        <w:spacing w:line="360" w:lineRule="auto"/>
        <w:ind w:firstLineChars="200" w:firstLine="420"/>
        <w:rPr>
          <w:ins w:id="1003" w:author="zhuhn" w:date="2016-10-11T18:57:00Z"/>
        </w:rPr>
      </w:pPr>
      <w:ins w:id="1004" w:author="zhuhn" w:date="2016-10-11T19:03:00Z">
        <w:r>
          <w:rPr>
            <w:rFonts w:hint="eastAsia"/>
          </w:rPr>
          <w:t>活动</w:t>
        </w:r>
      </w:ins>
      <w:ins w:id="1005" w:author="zhuhn" w:date="2016-10-11T18:57:00Z">
        <w:r w:rsidR="00C31A2F">
          <w:rPr>
            <w:rFonts w:hint="eastAsia"/>
          </w:rPr>
          <w:t>的信息来自</w:t>
        </w:r>
      </w:ins>
      <w:ins w:id="1006" w:author="zhuhn" w:date="2016-10-13T08:23:00Z">
        <w:r w:rsidR="0033389A">
          <w:rPr>
            <w:rFonts w:hint="eastAsia"/>
          </w:rPr>
          <w:t>公益</w:t>
        </w:r>
      </w:ins>
      <w:ins w:id="1007" w:author="zhuhn" w:date="2016-10-11T19:03:00Z">
        <w:r>
          <w:rPr>
            <w:rFonts w:hint="eastAsia"/>
          </w:rPr>
          <w:t>组织</w:t>
        </w:r>
      </w:ins>
      <w:ins w:id="1008" w:author="zhuhn" w:date="2016-10-11T18:57:00Z">
        <w:r w:rsidR="00C31A2F">
          <w:rPr>
            <w:rFonts w:hint="eastAsia"/>
          </w:rPr>
          <w:t>信息管理系统，需要</w:t>
        </w:r>
      </w:ins>
      <w:bookmarkStart w:id="1009" w:name="OLE_LINK97"/>
      <w:bookmarkStart w:id="1010" w:name="OLE_LINK98"/>
      <w:ins w:id="1011" w:author="zhuhn" w:date="2016-10-13T08:24:00Z">
        <w:r w:rsidR="0033389A">
          <w:rPr>
            <w:rFonts w:hint="eastAsia"/>
          </w:rPr>
          <w:t>调用公益组织系统</w:t>
        </w:r>
      </w:ins>
      <w:ins w:id="1012" w:author="zhuhn" w:date="2016-10-11T18:57:00Z">
        <w:r w:rsidR="00C31A2F">
          <w:rPr>
            <w:rFonts w:hint="eastAsia"/>
          </w:rPr>
          <w:t>接口获取</w:t>
        </w:r>
      </w:ins>
      <w:ins w:id="1013" w:author="zhuhn" w:date="2016-10-13T08:24:00Z">
        <w:r w:rsidR="0033389A">
          <w:rPr>
            <w:rFonts w:hint="eastAsia"/>
          </w:rPr>
          <w:t>后台</w:t>
        </w:r>
      </w:ins>
      <w:ins w:id="1014" w:author="zhuhn" w:date="2016-10-11T18:57:00Z">
        <w:r w:rsidR="00C31A2F">
          <w:rPr>
            <w:rFonts w:hint="eastAsia"/>
          </w:rPr>
          <w:t>数据</w:t>
        </w:r>
        <w:bookmarkEnd w:id="1009"/>
        <w:bookmarkEnd w:id="1010"/>
        <w:r w:rsidR="00C31A2F">
          <w:rPr>
            <w:rFonts w:hint="eastAsia"/>
          </w:rPr>
          <w:t>。</w:t>
        </w:r>
      </w:ins>
    </w:p>
    <w:p w:rsidR="00C31A2F" w:rsidRDefault="0033389A" w:rsidP="00C31A2F">
      <w:pPr>
        <w:spacing w:line="360" w:lineRule="auto"/>
        <w:ind w:firstLineChars="200" w:firstLine="420"/>
        <w:rPr>
          <w:ins w:id="1015" w:author="zhuhn" w:date="2016-10-11T18:57:00Z"/>
        </w:rPr>
      </w:pPr>
      <w:ins w:id="1016" w:author="zhuhn" w:date="2016-10-13T08:24:00Z">
        <w:r>
          <w:rPr>
            <w:rFonts w:hint="eastAsia"/>
          </w:rPr>
          <w:t>数据</w:t>
        </w:r>
      </w:ins>
      <w:ins w:id="1017" w:author="zhuhn" w:date="2016-10-11T18:57:00Z">
        <w:r w:rsidR="00C31A2F">
          <w:rPr>
            <w:rFonts w:hint="eastAsia"/>
          </w:rPr>
          <w:t>检索的逻辑如下：</w:t>
        </w:r>
      </w:ins>
    </w:p>
    <w:p w:rsidR="00C31A2F" w:rsidRDefault="002127AB" w:rsidP="00C31A2F">
      <w:pPr>
        <w:jc w:val="center"/>
        <w:rPr>
          <w:ins w:id="1018" w:author="zhuhn" w:date="2016-10-11T18:57:00Z"/>
        </w:rPr>
      </w:pPr>
      <w:del w:id="1019" w:author="zhuhn" w:date="2016-10-13T08:25:00Z">
        <w:r w:rsidDel="0033389A">
          <w:fldChar w:fldCharType="begin"/>
        </w:r>
        <w:r w:rsidDel="0033389A">
          <w:fldChar w:fldCharType="end"/>
        </w:r>
      </w:del>
      <w:ins w:id="1020" w:author="zhuhn" w:date="2016-10-13T08:25:00Z">
        <w:r w:rsidR="0033389A">
          <w:object w:dxaOrig="4887" w:dyaOrig="5022">
            <v:shape id="_x0000_i1033" type="#_x0000_t75" style="width:229.5pt;height:235.5pt" o:ole="">
              <v:imagedata r:id="rId30" o:title=""/>
            </v:shape>
            <o:OLEObject Type="Embed" ProgID="Visio.Drawing.11" ShapeID="_x0000_i1033" DrawAspect="Content" ObjectID="_1537973083" r:id="rId31"/>
          </w:object>
        </w:r>
      </w:ins>
    </w:p>
    <w:p w:rsidR="00C31A2F" w:rsidRDefault="002127AB" w:rsidP="00C31A2F">
      <w:pPr>
        <w:spacing w:line="360" w:lineRule="auto"/>
        <w:ind w:firstLineChars="200" w:firstLine="420"/>
        <w:rPr>
          <w:ins w:id="1021" w:author="zhuhn" w:date="2016-10-11T18:57:00Z"/>
        </w:rPr>
      </w:pPr>
      <w:bookmarkStart w:id="1022" w:name="OLE_LINK101"/>
      <w:bookmarkStart w:id="1023" w:name="OLE_LINK102"/>
      <w:ins w:id="1024" w:author="zhuhn" w:date="2016-10-11T19:06:00Z">
        <w:r>
          <w:rPr>
            <w:rFonts w:hint="eastAsia"/>
          </w:rPr>
          <w:t>活动</w:t>
        </w:r>
      </w:ins>
      <w:ins w:id="1025" w:author="zhuhn" w:date="2016-10-11T18:57:00Z">
        <w:r w:rsidR="00C31A2F">
          <w:rPr>
            <w:rFonts w:hint="eastAsia"/>
          </w:rPr>
          <w:t>的内容展示区样式设计如下图所示</w:t>
        </w:r>
      </w:ins>
    </w:p>
    <w:p w:rsidR="00C31A2F" w:rsidRPr="00DF4C2F" w:rsidRDefault="00C31A2F" w:rsidP="00C31A2F">
      <w:pPr>
        <w:jc w:val="center"/>
        <w:rPr>
          <w:ins w:id="1026" w:author="zhuhn" w:date="2016-10-11T18:57:00Z"/>
        </w:rPr>
      </w:pPr>
      <w:del w:id="1027" w:author="zhuhn" w:date="2016-10-13T08:26:00Z">
        <w:r w:rsidDel="00621C72">
          <w:fldChar w:fldCharType="begin"/>
        </w:r>
        <w:r w:rsidDel="00621C72">
          <w:fldChar w:fldCharType="end"/>
        </w:r>
      </w:del>
      <w:ins w:id="1028" w:author="zhuhn" w:date="2016-10-13T08:28:00Z">
        <w:r w:rsidR="00621C72">
          <w:object w:dxaOrig="12773" w:dyaOrig="4270">
            <v:shape id="_x0000_i1034" type="#_x0000_t75" style="width:414.75pt;height:138.75pt" o:ole="">
              <v:imagedata r:id="rId32" o:title=""/>
            </v:shape>
            <o:OLEObject Type="Embed" ProgID="Visio.Drawing.11" ShapeID="_x0000_i1034" DrawAspect="Content" ObjectID="_1537973084" r:id="rId33"/>
          </w:object>
        </w:r>
      </w:ins>
    </w:p>
    <w:p w:rsidR="002127AB" w:rsidRDefault="002127AB" w:rsidP="002127AB">
      <w:pPr>
        <w:spacing w:line="360" w:lineRule="auto"/>
        <w:ind w:firstLineChars="200" w:firstLine="420"/>
        <w:rPr>
          <w:ins w:id="1029" w:author="zhuhn" w:date="2016-10-11T19:01:00Z"/>
        </w:rPr>
      </w:pPr>
      <w:bookmarkStart w:id="1030" w:name="OLE_LINK99"/>
      <w:bookmarkStart w:id="1031" w:name="OLE_LINK100"/>
      <w:bookmarkEnd w:id="1022"/>
      <w:bookmarkEnd w:id="1023"/>
      <w:ins w:id="1032" w:author="zhuhn" w:date="2016-10-11T19:01:00Z">
        <w:r>
          <w:rPr>
            <w:rFonts w:hint="eastAsia"/>
          </w:rPr>
          <w:t>页面加载时，将通过接口获取到的</w:t>
        </w:r>
      </w:ins>
      <w:ins w:id="1033" w:author="zhuhn" w:date="2016-10-11T19:06:00Z">
        <w:r>
          <w:rPr>
            <w:rFonts w:hint="eastAsia"/>
          </w:rPr>
          <w:t>活动</w:t>
        </w:r>
      </w:ins>
      <w:ins w:id="1034" w:author="zhuhn" w:date="2016-10-11T19:01:00Z">
        <w:r>
          <w:rPr>
            <w:rFonts w:hint="eastAsia"/>
          </w:rPr>
          <w:t>照片</w:t>
        </w:r>
      </w:ins>
      <w:ins w:id="1035" w:author="zhuhn" w:date="2016-10-13T08:29:00Z">
        <w:r w:rsidR="00621C72">
          <w:rPr>
            <w:rFonts w:hint="eastAsia"/>
          </w:rPr>
          <w:t>、活动</w:t>
        </w:r>
      </w:ins>
      <w:ins w:id="1036" w:author="zhuhn" w:date="2016-10-11T19:01:00Z">
        <w:r>
          <w:rPr>
            <w:rFonts w:hint="eastAsia"/>
          </w:rPr>
          <w:t>名称</w:t>
        </w:r>
      </w:ins>
      <w:ins w:id="1037" w:author="zhuhn" w:date="2016-10-13T08:29:00Z">
        <w:r w:rsidR="00621C72">
          <w:rPr>
            <w:rFonts w:hint="eastAsia"/>
          </w:rPr>
          <w:t>、活动地址</w:t>
        </w:r>
      </w:ins>
      <w:ins w:id="1038" w:author="zhuhn" w:date="2016-10-11T19:01:00Z">
        <w:r>
          <w:rPr>
            <w:rFonts w:hint="eastAsia"/>
          </w:rPr>
          <w:t>显示在图片和摘要一栏。</w:t>
        </w:r>
      </w:ins>
    </w:p>
    <w:p w:rsidR="00621C72" w:rsidRDefault="00621C72" w:rsidP="00621C72">
      <w:pPr>
        <w:spacing w:line="360" w:lineRule="auto"/>
        <w:ind w:firstLineChars="200" w:firstLine="420"/>
        <w:rPr>
          <w:ins w:id="1039" w:author="zhuhn" w:date="2016-10-13T08:29:00Z"/>
        </w:rPr>
      </w:pPr>
      <w:ins w:id="1040" w:author="zhuhn" w:date="2016-10-13T08:29:00Z">
        <w:r>
          <w:rPr>
            <w:rFonts w:hint="eastAsia"/>
          </w:rPr>
          <w:lastRenderedPageBreak/>
          <w:t>根据页面宽度，显示的图片和摘要数量约为</w:t>
        </w:r>
        <w:r>
          <w:t>3</w:t>
        </w:r>
        <w:r>
          <w:rPr>
            <w:rFonts w:hint="eastAsia"/>
          </w:rPr>
          <w:t>个。</w:t>
        </w:r>
      </w:ins>
    </w:p>
    <w:p w:rsidR="00621C72" w:rsidRDefault="00621C72" w:rsidP="00621C72">
      <w:pPr>
        <w:spacing w:line="360" w:lineRule="auto"/>
        <w:ind w:firstLineChars="200" w:firstLine="420"/>
        <w:rPr>
          <w:ins w:id="1041" w:author="zhuhn" w:date="2016-10-13T08:29:00Z"/>
        </w:rPr>
      </w:pPr>
      <w:ins w:id="1042" w:author="zhuhn" w:date="2016-10-13T08:29:00Z">
        <w:r>
          <w:rPr>
            <w:rFonts w:hint="eastAsia"/>
          </w:rPr>
          <w:t>图片和摘要显示的顺序不做要求，可按照检索结果的默认排序来显示。</w:t>
        </w:r>
      </w:ins>
    </w:p>
    <w:p w:rsidR="002127AB" w:rsidRDefault="002127AB" w:rsidP="002127AB">
      <w:pPr>
        <w:spacing w:line="360" w:lineRule="auto"/>
        <w:ind w:firstLineChars="200" w:firstLine="420"/>
        <w:rPr>
          <w:ins w:id="1043" w:author="zhuhn" w:date="2016-10-11T19:01:00Z"/>
        </w:rPr>
      </w:pPr>
      <w:bookmarkStart w:id="1044" w:name="OLE_LINK107"/>
      <w:bookmarkStart w:id="1045" w:name="OLE_LINK108"/>
      <w:bookmarkEnd w:id="1030"/>
      <w:bookmarkEnd w:id="1031"/>
      <w:ins w:id="1046" w:author="zhuhn" w:date="2016-10-11T19:01:00Z">
        <w:r>
          <w:rPr>
            <w:rFonts w:hint="eastAsia"/>
          </w:rPr>
          <w:t>鼠标点击图片和摘要，进入</w:t>
        </w:r>
      </w:ins>
      <w:ins w:id="1047" w:author="zhuhn" w:date="2016-10-13T10:00:00Z">
        <w:r w:rsidR="00B3456A">
          <w:rPr>
            <w:rFonts w:hint="eastAsia"/>
          </w:rPr>
          <w:t>该</w:t>
        </w:r>
      </w:ins>
      <w:ins w:id="1048" w:author="zhuhn" w:date="2016-10-11T19:06:00Z">
        <w:r>
          <w:rPr>
            <w:rFonts w:hint="eastAsia"/>
          </w:rPr>
          <w:t>活动</w:t>
        </w:r>
      </w:ins>
      <w:ins w:id="1049" w:author="zhuhn" w:date="2016-10-13T10:01:00Z">
        <w:r w:rsidR="00B3456A">
          <w:rPr>
            <w:rFonts w:hint="eastAsia"/>
          </w:rPr>
          <w:t>的</w:t>
        </w:r>
      </w:ins>
      <w:ins w:id="1050" w:author="zhuhn" w:date="2016-10-11T19:01:00Z">
        <w:r>
          <w:rPr>
            <w:rFonts w:hint="eastAsia"/>
          </w:rPr>
          <w:t>二级页面。</w:t>
        </w:r>
      </w:ins>
      <w:ins w:id="1051" w:author="zhuhn" w:date="2016-10-13T08:30:00Z">
        <w:r w:rsidR="00621C72">
          <w:rPr>
            <w:rFonts w:hint="eastAsia"/>
          </w:rPr>
          <w:t>（</w:t>
        </w:r>
        <w:bookmarkStart w:id="1052" w:name="OLE_LINK95"/>
        <w:bookmarkStart w:id="1053" w:name="OLE_LINK96"/>
        <w:r w:rsidR="00621C72">
          <w:rPr>
            <w:rFonts w:hint="eastAsia"/>
          </w:rPr>
          <w:t>活动</w:t>
        </w:r>
        <w:bookmarkEnd w:id="1052"/>
        <w:bookmarkEnd w:id="1053"/>
        <w:r w:rsidR="00621C72">
          <w:rPr>
            <w:rFonts w:hint="eastAsia"/>
          </w:rPr>
          <w:t>二级页面需求请参考</w:t>
        </w:r>
        <w:r w:rsidR="00621C72">
          <w:rPr>
            <w:rFonts w:hint="eastAsia"/>
          </w:rPr>
          <w:t>5.3</w:t>
        </w:r>
        <w:r w:rsidR="00621C72">
          <w:rPr>
            <w:rFonts w:hint="eastAsia"/>
          </w:rPr>
          <w:t>章节）</w:t>
        </w:r>
      </w:ins>
    </w:p>
    <w:bookmarkEnd w:id="1044"/>
    <w:bookmarkEnd w:id="1045"/>
    <w:p w:rsidR="00C31A2F" w:rsidRDefault="00621C72" w:rsidP="00C31A2F">
      <w:pPr>
        <w:spacing w:line="360" w:lineRule="auto"/>
        <w:ind w:firstLineChars="200" w:firstLine="420"/>
        <w:rPr>
          <w:ins w:id="1054" w:author="zhuhn" w:date="2016-10-11T18:57:00Z"/>
        </w:rPr>
      </w:pPr>
      <w:ins w:id="1055" w:author="zhuhn" w:date="2016-10-13T08:31:00Z">
        <w:r>
          <w:rPr>
            <w:rFonts w:hint="eastAsia"/>
          </w:rPr>
          <w:t>频道的显示</w:t>
        </w:r>
      </w:ins>
      <w:ins w:id="1056" w:author="zhuhn" w:date="2016-10-11T18:57:00Z">
        <w:r w:rsidR="00C31A2F">
          <w:rPr>
            <w:rFonts w:hint="eastAsia"/>
          </w:rPr>
          <w:t>效果如下图所示</w:t>
        </w:r>
      </w:ins>
    </w:p>
    <w:p w:rsidR="00C31A2F" w:rsidRPr="00DF4C2F" w:rsidRDefault="002127AB" w:rsidP="00C31A2F">
      <w:pPr>
        <w:jc w:val="center"/>
        <w:rPr>
          <w:ins w:id="1057" w:author="zhuhn" w:date="2016-10-11T18:57:00Z"/>
        </w:rPr>
      </w:pPr>
      <w:del w:id="1058" w:author="zhuhn" w:date="2016-10-13T08:31:00Z">
        <w:r w:rsidDel="00621C72">
          <w:fldChar w:fldCharType="begin"/>
        </w:r>
        <w:r w:rsidDel="00621C72">
          <w:fldChar w:fldCharType="end"/>
        </w:r>
      </w:del>
      <w:ins w:id="1059" w:author="zhuhn" w:date="2016-10-13T08:31:00Z">
        <w:r w:rsidR="00621C72">
          <w:object w:dxaOrig="12036" w:dyaOrig="3873">
            <v:shape id="_x0000_i1035" type="#_x0000_t75" style="width:415.5pt;height:133.5pt" o:ole="">
              <v:imagedata r:id="rId34" o:title=""/>
            </v:shape>
            <o:OLEObject Type="Embed" ProgID="Visio.Drawing.11" ShapeID="_x0000_i1035" DrawAspect="Content" ObjectID="_1537973085" r:id="rId35"/>
          </w:object>
        </w:r>
      </w:ins>
    </w:p>
    <w:p w:rsidR="005E646E" w:rsidRDefault="007A121E">
      <w:pPr>
        <w:pStyle w:val="3"/>
        <w:pPrChange w:id="1060" w:author="zhuhn" w:date="2016-10-11T19:11:00Z">
          <w:pPr>
            <w:pStyle w:val="2"/>
          </w:pPr>
        </w:pPrChange>
      </w:pPr>
      <w:bookmarkStart w:id="1061" w:name="_Toc464203423"/>
      <w:bookmarkStart w:id="1062" w:name="_Toc464224708"/>
      <w:bookmarkEnd w:id="871"/>
      <w:bookmarkEnd w:id="872"/>
      <w:r>
        <w:rPr>
          <w:rFonts w:hint="eastAsia"/>
        </w:rPr>
        <w:t>公益先锋</w:t>
      </w:r>
      <w:ins w:id="1063" w:author="zhuhn" w:date="2016-10-11T19:11:00Z">
        <w:r w:rsidR="002D7982">
          <w:rPr>
            <w:rFonts w:hint="eastAsia"/>
          </w:rPr>
          <w:t>频道</w:t>
        </w:r>
      </w:ins>
      <w:bookmarkEnd w:id="1061"/>
      <w:bookmarkEnd w:id="1062"/>
    </w:p>
    <w:p w:rsidR="002D7982" w:rsidRDefault="002D7982" w:rsidP="002D7982">
      <w:pPr>
        <w:spacing w:line="360" w:lineRule="auto"/>
        <w:ind w:firstLineChars="200" w:firstLine="420"/>
        <w:rPr>
          <w:ins w:id="1064" w:author="zhuhn" w:date="2016-10-11T19:12:00Z"/>
        </w:rPr>
      </w:pPr>
      <w:ins w:id="1065" w:author="zhuhn" w:date="2016-10-11T19:12:00Z">
        <w:r>
          <w:rPr>
            <w:rFonts w:hint="eastAsia"/>
          </w:rPr>
          <w:t>公益先锋频道需要显示的内容如下表</w:t>
        </w:r>
      </w:ins>
    </w:p>
    <w:tbl>
      <w:tblPr>
        <w:tblStyle w:val="ab"/>
        <w:tblW w:w="0" w:type="auto"/>
        <w:tblLook w:val="04A0" w:firstRow="1" w:lastRow="0" w:firstColumn="1" w:lastColumn="0" w:noHBand="0" w:noVBand="1"/>
      </w:tblPr>
      <w:tblGrid>
        <w:gridCol w:w="2840"/>
        <w:gridCol w:w="2841"/>
        <w:gridCol w:w="2841"/>
      </w:tblGrid>
      <w:tr w:rsidR="002D7982" w:rsidTr="002F5CF2">
        <w:trPr>
          <w:ins w:id="1066" w:author="zhuhn" w:date="2016-10-11T19:12:00Z"/>
        </w:trPr>
        <w:tc>
          <w:tcPr>
            <w:tcW w:w="2840" w:type="dxa"/>
          </w:tcPr>
          <w:p w:rsidR="002D7982" w:rsidRPr="00DF4C2F" w:rsidRDefault="002D7982" w:rsidP="002F5CF2">
            <w:pPr>
              <w:spacing w:line="360" w:lineRule="auto"/>
              <w:rPr>
                <w:ins w:id="1067" w:author="zhuhn" w:date="2016-10-11T19:12:00Z"/>
                <w:b/>
              </w:rPr>
            </w:pPr>
            <w:ins w:id="1068" w:author="zhuhn" w:date="2016-10-11T19:12:00Z">
              <w:r w:rsidRPr="00DF4C2F">
                <w:rPr>
                  <w:rFonts w:hint="eastAsia"/>
                  <w:b/>
                </w:rPr>
                <w:t>显示内容</w:t>
              </w:r>
            </w:ins>
          </w:p>
        </w:tc>
        <w:tc>
          <w:tcPr>
            <w:tcW w:w="2841" w:type="dxa"/>
          </w:tcPr>
          <w:p w:rsidR="002D7982" w:rsidRPr="00DF4C2F" w:rsidRDefault="002D7982" w:rsidP="002F5CF2">
            <w:pPr>
              <w:spacing w:line="360" w:lineRule="auto"/>
              <w:rPr>
                <w:ins w:id="1069" w:author="zhuhn" w:date="2016-10-11T19:12:00Z"/>
                <w:b/>
              </w:rPr>
            </w:pPr>
            <w:ins w:id="1070" w:author="zhuhn" w:date="2016-10-11T19:12:00Z">
              <w:r w:rsidRPr="00DF4C2F">
                <w:rPr>
                  <w:rFonts w:hint="eastAsia"/>
                  <w:b/>
                </w:rPr>
                <w:t>数据形式</w:t>
              </w:r>
            </w:ins>
          </w:p>
        </w:tc>
        <w:tc>
          <w:tcPr>
            <w:tcW w:w="2841" w:type="dxa"/>
          </w:tcPr>
          <w:p w:rsidR="002D7982" w:rsidRPr="00DF4C2F" w:rsidRDefault="002D7982" w:rsidP="002F5CF2">
            <w:pPr>
              <w:spacing w:line="360" w:lineRule="auto"/>
              <w:rPr>
                <w:ins w:id="1071" w:author="zhuhn" w:date="2016-10-11T19:12:00Z"/>
                <w:b/>
              </w:rPr>
            </w:pPr>
            <w:ins w:id="1072" w:author="zhuhn" w:date="2016-10-11T19:12:00Z">
              <w:r w:rsidRPr="00DF4C2F">
                <w:rPr>
                  <w:rFonts w:hint="eastAsia"/>
                  <w:b/>
                </w:rPr>
                <w:t>数据来源</w:t>
              </w:r>
            </w:ins>
          </w:p>
        </w:tc>
      </w:tr>
      <w:tr w:rsidR="002D7982" w:rsidTr="002F5CF2">
        <w:trPr>
          <w:ins w:id="1073" w:author="zhuhn" w:date="2016-10-11T19:12:00Z"/>
        </w:trPr>
        <w:tc>
          <w:tcPr>
            <w:tcW w:w="2840" w:type="dxa"/>
          </w:tcPr>
          <w:p w:rsidR="002D7982" w:rsidRDefault="002D7982">
            <w:pPr>
              <w:spacing w:line="360" w:lineRule="auto"/>
              <w:rPr>
                <w:ins w:id="1074" w:author="zhuhn" w:date="2016-10-11T19:12:00Z"/>
              </w:rPr>
            </w:pPr>
            <w:ins w:id="1075" w:author="zhuhn" w:date="2016-10-11T19:12:00Z">
              <w:r>
                <w:rPr>
                  <w:rFonts w:hint="eastAsia"/>
                </w:rPr>
                <w:t>志愿者</w:t>
              </w:r>
            </w:ins>
            <w:ins w:id="1076" w:author="zhuhn" w:date="2016-10-11T19:13:00Z">
              <w:r>
                <w:rPr>
                  <w:rFonts w:hint="eastAsia"/>
                </w:rPr>
                <w:t>头像</w:t>
              </w:r>
            </w:ins>
          </w:p>
        </w:tc>
        <w:tc>
          <w:tcPr>
            <w:tcW w:w="2841" w:type="dxa"/>
          </w:tcPr>
          <w:p w:rsidR="002D7982" w:rsidRDefault="002D7982" w:rsidP="002F5CF2">
            <w:pPr>
              <w:spacing w:line="360" w:lineRule="auto"/>
              <w:rPr>
                <w:ins w:id="1077" w:author="zhuhn" w:date="2016-10-11T19:12:00Z"/>
              </w:rPr>
            </w:pPr>
            <w:ins w:id="1078" w:author="zhuhn" w:date="2016-10-11T19:12:00Z">
              <w:r>
                <w:rPr>
                  <w:rFonts w:hint="eastAsia"/>
                </w:rPr>
                <w:t>图片</w:t>
              </w:r>
            </w:ins>
          </w:p>
        </w:tc>
        <w:tc>
          <w:tcPr>
            <w:tcW w:w="2841" w:type="dxa"/>
          </w:tcPr>
          <w:p w:rsidR="002D7982" w:rsidRDefault="002D7982" w:rsidP="002F5CF2">
            <w:pPr>
              <w:spacing w:line="360" w:lineRule="auto"/>
              <w:rPr>
                <w:ins w:id="1079" w:author="zhuhn" w:date="2016-10-11T19:12:00Z"/>
              </w:rPr>
            </w:pPr>
            <w:ins w:id="1080" w:author="zhuhn" w:date="2016-10-11T19:13:00Z">
              <w:r>
                <w:rPr>
                  <w:rFonts w:hint="eastAsia"/>
                </w:rPr>
                <w:t>志愿者</w:t>
              </w:r>
            </w:ins>
            <w:ins w:id="1081" w:author="zhuhn" w:date="2016-10-11T19:12:00Z">
              <w:r>
                <w:rPr>
                  <w:rFonts w:hint="eastAsia"/>
                </w:rPr>
                <w:t>信息管理系统</w:t>
              </w:r>
            </w:ins>
          </w:p>
        </w:tc>
      </w:tr>
      <w:tr w:rsidR="002D7982" w:rsidTr="002F5CF2">
        <w:trPr>
          <w:ins w:id="1082" w:author="zhuhn" w:date="2016-10-11T19:12:00Z"/>
        </w:trPr>
        <w:tc>
          <w:tcPr>
            <w:tcW w:w="2840" w:type="dxa"/>
          </w:tcPr>
          <w:p w:rsidR="002D7982" w:rsidRDefault="002D7982" w:rsidP="002F5CF2">
            <w:pPr>
              <w:spacing w:line="360" w:lineRule="auto"/>
              <w:rPr>
                <w:ins w:id="1083" w:author="zhuhn" w:date="2016-10-11T19:12:00Z"/>
              </w:rPr>
            </w:pPr>
            <w:ins w:id="1084" w:author="zhuhn" w:date="2016-10-11T19:13:00Z">
              <w:r>
                <w:rPr>
                  <w:rFonts w:hint="eastAsia"/>
                </w:rPr>
                <w:t>志愿者姓名</w:t>
              </w:r>
            </w:ins>
          </w:p>
        </w:tc>
        <w:tc>
          <w:tcPr>
            <w:tcW w:w="2841" w:type="dxa"/>
          </w:tcPr>
          <w:p w:rsidR="002D7982" w:rsidRDefault="002D7982" w:rsidP="002F5CF2">
            <w:pPr>
              <w:spacing w:line="360" w:lineRule="auto"/>
              <w:rPr>
                <w:ins w:id="1085" w:author="zhuhn" w:date="2016-10-11T19:12:00Z"/>
              </w:rPr>
            </w:pPr>
            <w:ins w:id="1086" w:author="zhuhn" w:date="2016-10-11T19:12:00Z">
              <w:r>
                <w:rPr>
                  <w:rFonts w:hint="eastAsia"/>
                </w:rPr>
                <w:t>文本</w:t>
              </w:r>
            </w:ins>
          </w:p>
        </w:tc>
        <w:tc>
          <w:tcPr>
            <w:tcW w:w="2841" w:type="dxa"/>
          </w:tcPr>
          <w:p w:rsidR="002D7982" w:rsidRDefault="002D7982" w:rsidP="002F5CF2">
            <w:pPr>
              <w:spacing w:line="360" w:lineRule="auto"/>
              <w:rPr>
                <w:ins w:id="1087" w:author="zhuhn" w:date="2016-10-11T19:12:00Z"/>
              </w:rPr>
            </w:pPr>
            <w:ins w:id="1088" w:author="zhuhn" w:date="2016-10-11T19:13:00Z">
              <w:r>
                <w:rPr>
                  <w:rFonts w:hint="eastAsia"/>
                </w:rPr>
                <w:t>志愿者</w:t>
              </w:r>
            </w:ins>
            <w:ins w:id="1089" w:author="zhuhn" w:date="2016-10-11T19:12:00Z">
              <w:r>
                <w:rPr>
                  <w:rFonts w:hint="eastAsia"/>
                </w:rPr>
                <w:t>信息管理系统</w:t>
              </w:r>
            </w:ins>
          </w:p>
        </w:tc>
      </w:tr>
    </w:tbl>
    <w:p w:rsidR="002D7982" w:rsidRDefault="002D7982" w:rsidP="002D7982">
      <w:pPr>
        <w:spacing w:line="360" w:lineRule="auto"/>
        <w:ind w:firstLineChars="200" w:firstLine="420"/>
        <w:rPr>
          <w:ins w:id="1090" w:author="zhuhn" w:date="2016-10-11T19:12:00Z"/>
        </w:rPr>
      </w:pPr>
      <w:ins w:id="1091" w:author="zhuhn" w:date="2016-10-11T19:16:00Z">
        <w:r>
          <w:rPr>
            <w:rFonts w:hint="eastAsia"/>
          </w:rPr>
          <w:t>志愿者头像</w:t>
        </w:r>
      </w:ins>
      <w:ins w:id="1092" w:author="zhuhn" w:date="2016-10-11T19:12:00Z">
        <w:r>
          <w:rPr>
            <w:rFonts w:hint="eastAsia"/>
          </w:rPr>
          <w:t>照片如未上传，</w:t>
        </w:r>
        <w:bookmarkStart w:id="1093" w:name="OLE_LINK121"/>
        <w:bookmarkStart w:id="1094" w:name="OLE_LINK122"/>
        <w:r>
          <w:rPr>
            <w:rFonts w:hint="eastAsia"/>
          </w:rPr>
          <w:t>应选取一张通用的图片作为显示</w:t>
        </w:r>
        <w:bookmarkEnd w:id="1093"/>
        <w:bookmarkEnd w:id="1094"/>
        <w:r>
          <w:rPr>
            <w:rFonts w:hint="eastAsia"/>
          </w:rPr>
          <w:t>。</w:t>
        </w:r>
      </w:ins>
    </w:p>
    <w:p w:rsidR="002D7982" w:rsidRDefault="002F5CF2">
      <w:pPr>
        <w:spacing w:line="360" w:lineRule="auto"/>
        <w:ind w:firstLineChars="200" w:firstLine="420"/>
        <w:rPr>
          <w:ins w:id="1095" w:author="zhuhn" w:date="2016-10-11T19:12:00Z"/>
        </w:rPr>
      </w:pPr>
      <w:ins w:id="1096" w:author="zhuhn" w:date="2016-10-11T19:33:00Z">
        <w:r>
          <w:rPr>
            <w:rFonts w:hint="eastAsia"/>
          </w:rPr>
          <w:t>志愿者</w:t>
        </w:r>
      </w:ins>
      <w:ins w:id="1097" w:author="zhuhn" w:date="2016-10-11T19:12:00Z">
        <w:r w:rsidR="002D7982">
          <w:rPr>
            <w:rFonts w:hint="eastAsia"/>
          </w:rPr>
          <w:t>信息来</w:t>
        </w:r>
      </w:ins>
      <w:ins w:id="1098" w:author="zhuhn" w:date="2016-10-11T19:33:00Z">
        <w:r>
          <w:rPr>
            <w:rFonts w:hint="eastAsia"/>
          </w:rPr>
          <w:t>自</w:t>
        </w:r>
      </w:ins>
      <w:ins w:id="1099" w:author="zhuhn" w:date="2016-10-13T08:36:00Z">
        <w:r w:rsidR="005633F5">
          <w:rPr>
            <w:rFonts w:hint="eastAsia"/>
          </w:rPr>
          <w:t>志愿者</w:t>
        </w:r>
      </w:ins>
      <w:ins w:id="1100" w:author="zhuhn" w:date="2016-10-11T19:12:00Z">
        <w:r w:rsidR="002D7982">
          <w:rPr>
            <w:rFonts w:hint="eastAsia"/>
          </w:rPr>
          <w:t>信息管理系统，需要</w:t>
        </w:r>
      </w:ins>
      <w:ins w:id="1101" w:author="zhuhn" w:date="2016-10-13T08:36:00Z">
        <w:r w:rsidR="005633F5">
          <w:rPr>
            <w:rFonts w:hint="eastAsia"/>
            <w:kern w:val="0"/>
          </w:rPr>
          <w:t>调用</w:t>
        </w:r>
      </w:ins>
      <w:ins w:id="1102" w:author="zhuhn" w:date="2016-10-13T08:37:00Z">
        <w:r w:rsidR="005633F5">
          <w:rPr>
            <w:rFonts w:hint="eastAsia"/>
            <w:kern w:val="0"/>
          </w:rPr>
          <w:t>志愿者信息管理</w:t>
        </w:r>
      </w:ins>
      <w:ins w:id="1103" w:author="zhuhn" w:date="2016-10-13T08:36:00Z">
        <w:r w:rsidR="005633F5">
          <w:rPr>
            <w:rFonts w:hint="eastAsia"/>
            <w:kern w:val="0"/>
          </w:rPr>
          <w:t>系统接口获取后台数据</w:t>
        </w:r>
      </w:ins>
      <w:ins w:id="1104" w:author="zhuhn" w:date="2016-10-11T19:12:00Z">
        <w:r w:rsidR="002D7982">
          <w:rPr>
            <w:rFonts w:hint="eastAsia"/>
          </w:rPr>
          <w:t>。</w:t>
        </w:r>
      </w:ins>
    </w:p>
    <w:p w:rsidR="002D7982" w:rsidRDefault="005633F5" w:rsidP="002D7982">
      <w:pPr>
        <w:spacing w:line="360" w:lineRule="auto"/>
        <w:ind w:firstLineChars="200" w:firstLine="420"/>
        <w:rPr>
          <w:ins w:id="1105" w:author="zhuhn" w:date="2016-10-11T19:12:00Z"/>
        </w:rPr>
      </w:pPr>
      <w:ins w:id="1106" w:author="zhuhn" w:date="2016-10-13T08:37:00Z">
        <w:r>
          <w:rPr>
            <w:rFonts w:hint="eastAsia"/>
          </w:rPr>
          <w:t>数据</w:t>
        </w:r>
      </w:ins>
      <w:ins w:id="1107" w:author="zhuhn" w:date="2016-10-11T19:12:00Z">
        <w:r w:rsidR="002D7982">
          <w:rPr>
            <w:rFonts w:hint="eastAsia"/>
          </w:rPr>
          <w:t>检索的逻辑如下：</w:t>
        </w:r>
      </w:ins>
    </w:p>
    <w:p w:rsidR="005E646E" w:rsidRPr="00716987" w:rsidRDefault="005633F5">
      <w:pPr>
        <w:jc w:val="center"/>
        <w:pPrChange w:id="1108" w:author="zhuhn" w:date="2016-10-13T08:38:00Z">
          <w:pPr/>
        </w:pPrChange>
      </w:pPr>
      <w:ins w:id="1109" w:author="zhuhn" w:date="2016-10-13T08:39:00Z">
        <w:r>
          <w:object w:dxaOrig="5017" w:dyaOrig="5022">
            <v:shape id="_x0000_i1036" type="#_x0000_t75" style="width:234pt;height:234pt" o:ole="">
              <v:imagedata r:id="rId36" o:title=""/>
            </v:shape>
            <o:OLEObject Type="Embed" ProgID="Visio.Drawing.11" ShapeID="_x0000_i1036" DrawAspect="Content" ObjectID="_1537973086" r:id="rId37"/>
          </w:object>
        </w:r>
      </w:ins>
      <w:del w:id="1110" w:author="zhuhn" w:date="2016-10-11T19:11:00Z">
        <w:r w:rsidR="00BB76F7" w:rsidDel="002D7982">
          <w:rPr>
            <w:noProof/>
          </w:rPr>
          <w:drawing>
            <wp:inline distT="0" distB="0" distL="0" distR="0" wp14:anchorId="7B64C72E" wp14:editId="643A3109">
              <wp:extent cx="5274310" cy="1436395"/>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274310" cy="1436395"/>
                      </a:xfrm>
                      <a:prstGeom prst="rect">
                        <a:avLst/>
                      </a:prstGeom>
                    </pic:spPr>
                  </pic:pic>
                </a:graphicData>
              </a:graphic>
            </wp:inline>
          </w:drawing>
        </w:r>
      </w:del>
    </w:p>
    <w:p w:rsidR="005633F5" w:rsidRDefault="005633F5" w:rsidP="005633F5">
      <w:pPr>
        <w:spacing w:line="360" w:lineRule="auto"/>
        <w:ind w:firstLineChars="200" w:firstLine="420"/>
        <w:rPr>
          <w:ins w:id="1111" w:author="zhuhn" w:date="2016-10-13T08:41:00Z"/>
        </w:rPr>
      </w:pPr>
      <w:ins w:id="1112" w:author="zhuhn" w:date="2016-10-13T08:42:00Z">
        <w:r>
          <w:rPr>
            <w:rFonts w:hint="eastAsia"/>
          </w:rPr>
          <w:t>公益先锋</w:t>
        </w:r>
      </w:ins>
      <w:ins w:id="1113" w:author="zhuhn" w:date="2016-10-13T08:41:00Z">
        <w:r>
          <w:rPr>
            <w:rFonts w:hint="eastAsia"/>
          </w:rPr>
          <w:t>的内容展示区样式设计如下图所示</w:t>
        </w:r>
      </w:ins>
    </w:p>
    <w:bookmarkStart w:id="1114" w:name="OLE_LINK103"/>
    <w:bookmarkStart w:id="1115" w:name="OLE_LINK104"/>
    <w:p w:rsidR="005633F5" w:rsidRPr="00DF4C2F" w:rsidRDefault="005633F5" w:rsidP="005633F5">
      <w:pPr>
        <w:jc w:val="center"/>
        <w:rPr>
          <w:ins w:id="1116" w:author="zhuhn" w:date="2016-10-13T08:41:00Z"/>
        </w:rPr>
      </w:pPr>
      <w:ins w:id="1117" w:author="zhuhn" w:date="2016-10-13T08:42:00Z">
        <w:r>
          <w:object w:dxaOrig="11470" w:dyaOrig="4355">
            <v:shape id="_x0000_i1037" type="#_x0000_t75" style="width:415.5pt;height:157.5pt" o:ole="">
              <v:imagedata r:id="rId39" o:title=""/>
            </v:shape>
            <o:OLEObject Type="Embed" ProgID="Visio.Drawing.11" ShapeID="_x0000_i1037" DrawAspect="Content" ObjectID="_1537973087" r:id="rId40"/>
          </w:object>
        </w:r>
      </w:ins>
    </w:p>
    <w:bookmarkEnd w:id="1114"/>
    <w:bookmarkEnd w:id="1115"/>
    <w:p w:rsidR="005633F5" w:rsidRDefault="005633F5" w:rsidP="005633F5">
      <w:pPr>
        <w:spacing w:line="360" w:lineRule="auto"/>
        <w:ind w:firstLineChars="200" w:firstLine="420"/>
        <w:rPr>
          <w:ins w:id="1118" w:author="zhuhn" w:date="2016-10-13T09:11:00Z"/>
        </w:rPr>
      </w:pPr>
      <w:ins w:id="1119" w:author="zhuhn" w:date="2016-10-13T08:40:00Z">
        <w:r>
          <w:rPr>
            <w:rFonts w:hint="eastAsia"/>
          </w:rPr>
          <w:t>页面加载时，将通过接口获取到的志愿者头像、姓名显示在</w:t>
        </w:r>
      </w:ins>
      <w:ins w:id="1120" w:author="zhuhn" w:date="2016-10-13T08:41:00Z">
        <w:r>
          <w:rPr>
            <w:rFonts w:hint="eastAsia"/>
          </w:rPr>
          <w:t>数据展示</w:t>
        </w:r>
      </w:ins>
      <w:ins w:id="1121" w:author="zhuhn" w:date="2016-10-13T08:40:00Z">
        <w:r>
          <w:rPr>
            <w:rFonts w:hint="eastAsia"/>
          </w:rPr>
          <w:t>一栏。</w:t>
        </w:r>
      </w:ins>
    </w:p>
    <w:p w:rsidR="001F384C" w:rsidRDefault="001F384C" w:rsidP="005633F5">
      <w:pPr>
        <w:spacing w:line="360" w:lineRule="auto"/>
        <w:ind w:firstLineChars="200" w:firstLine="420"/>
        <w:rPr>
          <w:ins w:id="1122" w:author="zhuhn" w:date="2016-10-13T08:40:00Z"/>
        </w:rPr>
      </w:pPr>
      <w:ins w:id="1123" w:author="zhuhn" w:date="2016-10-13T09:11:00Z">
        <w:r>
          <w:rPr>
            <w:rFonts w:hint="eastAsia"/>
          </w:rPr>
          <w:t>志愿者姓名需要虚化处理，只显示姓名的最后一个</w:t>
        </w:r>
      </w:ins>
      <w:ins w:id="1124" w:author="zhuhn" w:date="2016-10-13T09:12:00Z">
        <w:r>
          <w:rPr>
            <w:rFonts w:hint="eastAsia"/>
          </w:rPr>
          <w:t>汉</w:t>
        </w:r>
      </w:ins>
      <w:ins w:id="1125" w:author="zhuhn" w:date="2016-10-13T09:11:00Z">
        <w:r>
          <w:rPr>
            <w:rFonts w:hint="eastAsia"/>
          </w:rPr>
          <w:t>字，其他汉字用“</w:t>
        </w:r>
        <w:r>
          <w:rPr>
            <w:rFonts w:hint="eastAsia"/>
          </w:rPr>
          <w:t>*</w:t>
        </w:r>
        <w:r>
          <w:rPr>
            <w:rFonts w:hint="eastAsia"/>
          </w:rPr>
          <w:t>”</w:t>
        </w:r>
      </w:ins>
      <w:ins w:id="1126" w:author="zhuhn" w:date="2016-10-13T09:12:00Z">
        <w:r>
          <w:rPr>
            <w:rFonts w:hint="eastAsia"/>
          </w:rPr>
          <w:t>号代替，</w:t>
        </w:r>
      </w:ins>
      <w:ins w:id="1127" w:author="zhuhn" w:date="2016-10-13T09:11:00Z">
        <w:r>
          <w:rPr>
            <w:rFonts w:hint="eastAsia"/>
          </w:rPr>
          <w:t>譬如</w:t>
        </w:r>
      </w:ins>
      <w:ins w:id="1128" w:author="zhuhn" w:date="2016-10-13T09:12:00Z">
        <w:r>
          <w:rPr>
            <w:rFonts w:hint="eastAsia"/>
          </w:rPr>
          <w:t>：志愿者</w:t>
        </w:r>
      </w:ins>
      <w:ins w:id="1129" w:author="zhuhn" w:date="2016-10-13T09:11:00Z">
        <w:r>
          <w:rPr>
            <w:rFonts w:hint="eastAsia"/>
          </w:rPr>
          <w:t>姓名为“</w:t>
        </w:r>
      </w:ins>
      <w:ins w:id="1130" w:author="zhuhn" w:date="2016-10-13T09:12:00Z">
        <w:r>
          <w:rPr>
            <w:rFonts w:hint="eastAsia"/>
          </w:rPr>
          <w:t>朱海凝</w:t>
        </w:r>
      </w:ins>
      <w:ins w:id="1131" w:author="zhuhn" w:date="2016-10-13T09:11:00Z">
        <w:r>
          <w:rPr>
            <w:rFonts w:hint="eastAsia"/>
          </w:rPr>
          <w:t>”</w:t>
        </w:r>
      </w:ins>
      <w:ins w:id="1132" w:author="zhuhn" w:date="2016-10-13T09:12:00Z">
        <w:r>
          <w:rPr>
            <w:rFonts w:hint="eastAsia"/>
          </w:rPr>
          <w:t>，显示为“</w:t>
        </w:r>
        <w:r>
          <w:rPr>
            <w:rFonts w:hint="eastAsia"/>
          </w:rPr>
          <w:t>*</w:t>
        </w:r>
        <w:bookmarkStart w:id="1133" w:name="OLE_LINK109"/>
        <w:bookmarkStart w:id="1134" w:name="OLE_LINK110"/>
        <w:r>
          <w:rPr>
            <w:rFonts w:hint="eastAsia"/>
          </w:rPr>
          <w:t xml:space="preserve"> </w:t>
        </w:r>
        <w:bookmarkEnd w:id="1133"/>
        <w:bookmarkEnd w:id="1134"/>
        <w:r>
          <w:rPr>
            <w:rFonts w:hint="eastAsia"/>
          </w:rPr>
          <w:t>*</w:t>
        </w:r>
        <w:r>
          <w:rPr>
            <w:rFonts w:hint="eastAsia"/>
          </w:rPr>
          <w:t>凝”。</w:t>
        </w:r>
      </w:ins>
    </w:p>
    <w:p w:rsidR="005633F5" w:rsidRDefault="005633F5" w:rsidP="005633F5">
      <w:pPr>
        <w:spacing w:line="360" w:lineRule="auto"/>
        <w:ind w:firstLineChars="200" w:firstLine="420"/>
        <w:rPr>
          <w:ins w:id="1135" w:author="zhuhn" w:date="2016-10-13T08:40:00Z"/>
        </w:rPr>
      </w:pPr>
      <w:ins w:id="1136" w:author="zhuhn" w:date="2016-10-13T08:40:00Z">
        <w:r>
          <w:rPr>
            <w:rFonts w:hint="eastAsia"/>
          </w:rPr>
          <w:t>根据页面宽度，显示的</w:t>
        </w:r>
      </w:ins>
      <w:ins w:id="1137" w:author="zhuhn" w:date="2016-10-13T08:43:00Z">
        <w:r>
          <w:rPr>
            <w:rFonts w:hint="eastAsia"/>
          </w:rPr>
          <w:t>志愿者</w:t>
        </w:r>
      </w:ins>
      <w:ins w:id="1138" w:author="zhuhn" w:date="2016-10-13T08:40:00Z">
        <w:r>
          <w:rPr>
            <w:rFonts w:hint="eastAsia"/>
          </w:rPr>
          <w:t>数量约为</w:t>
        </w:r>
      </w:ins>
      <w:ins w:id="1139" w:author="zhuhn" w:date="2016-10-13T08:43:00Z">
        <w:r>
          <w:rPr>
            <w:rFonts w:hint="eastAsia"/>
          </w:rPr>
          <w:t>6</w:t>
        </w:r>
      </w:ins>
      <w:ins w:id="1140" w:author="zhuhn" w:date="2016-10-13T08:40:00Z">
        <w:r>
          <w:rPr>
            <w:rFonts w:hint="eastAsia"/>
          </w:rPr>
          <w:t>个</w:t>
        </w:r>
      </w:ins>
      <w:ins w:id="1141" w:author="zhuhn" w:date="2016-10-13T08:43:00Z">
        <w:r>
          <w:rPr>
            <w:rFonts w:hint="eastAsia"/>
          </w:rPr>
          <w:t>，三行两列</w:t>
        </w:r>
      </w:ins>
      <w:ins w:id="1142" w:author="zhuhn" w:date="2016-10-13T08:40:00Z">
        <w:r>
          <w:rPr>
            <w:rFonts w:hint="eastAsia"/>
          </w:rPr>
          <w:t>。</w:t>
        </w:r>
      </w:ins>
      <w:ins w:id="1143" w:author="zhuhn" w:date="2016-10-13T08:44:00Z">
        <w:r>
          <w:rPr>
            <w:rFonts w:hint="eastAsia"/>
          </w:rPr>
          <w:t>（实际</w:t>
        </w:r>
      </w:ins>
      <w:ins w:id="1144" w:author="zhuhn" w:date="2016-10-13T08:43:00Z">
        <w:r>
          <w:rPr>
            <w:rFonts w:hint="eastAsia"/>
          </w:rPr>
          <w:t>排列</w:t>
        </w:r>
      </w:ins>
      <w:ins w:id="1145" w:author="zhuhn" w:date="2016-10-13T08:44:00Z">
        <w:r>
          <w:rPr>
            <w:rFonts w:hint="eastAsia"/>
          </w:rPr>
          <w:t>数量</w:t>
        </w:r>
      </w:ins>
      <w:ins w:id="1146" w:author="zhuhn" w:date="2016-10-13T08:43:00Z">
        <w:r>
          <w:rPr>
            <w:rFonts w:hint="eastAsia"/>
          </w:rPr>
          <w:t>根据版面调整</w:t>
        </w:r>
      </w:ins>
      <w:ins w:id="1147" w:author="zhuhn" w:date="2016-10-13T08:44:00Z">
        <w:r>
          <w:rPr>
            <w:rFonts w:hint="eastAsia"/>
          </w:rPr>
          <w:t>）</w:t>
        </w:r>
      </w:ins>
    </w:p>
    <w:p w:rsidR="005633F5" w:rsidRDefault="005633F5" w:rsidP="005633F5">
      <w:pPr>
        <w:spacing w:line="360" w:lineRule="auto"/>
        <w:ind w:firstLineChars="200" w:firstLine="420"/>
        <w:rPr>
          <w:ins w:id="1148" w:author="zhuhn" w:date="2016-10-13T08:40:00Z"/>
        </w:rPr>
      </w:pPr>
      <w:ins w:id="1149" w:author="zhuhn" w:date="2016-10-13T08:46:00Z">
        <w:r>
          <w:rPr>
            <w:rFonts w:hint="eastAsia"/>
          </w:rPr>
          <w:t>志愿者信息</w:t>
        </w:r>
      </w:ins>
      <w:ins w:id="1150" w:author="zhuhn" w:date="2016-10-13T08:40:00Z">
        <w:r>
          <w:rPr>
            <w:rFonts w:hint="eastAsia"/>
          </w:rPr>
          <w:t>显示的顺序不做要求，可按照检索结果的默认排序来显示。</w:t>
        </w:r>
      </w:ins>
    </w:p>
    <w:p w:rsidR="001F384C" w:rsidRDefault="001F384C" w:rsidP="001F384C">
      <w:pPr>
        <w:spacing w:line="360" w:lineRule="auto"/>
        <w:ind w:firstLineChars="200" w:firstLine="420"/>
        <w:rPr>
          <w:ins w:id="1151" w:author="zhuhn" w:date="2016-10-13T09:08:00Z"/>
        </w:rPr>
      </w:pPr>
      <w:ins w:id="1152" w:author="zhuhn" w:date="2016-10-13T09:08:00Z">
        <w:r>
          <w:rPr>
            <w:rFonts w:hint="eastAsia"/>
          </w:rPr>
          <w:t>鼠标点击志愿者头像，进入</w:t>
        </w:r>
      </w:ins>
      <w:bookmarkStart w:id="1153" w:name="OLE_LINK138"/>
      <w:bookmarkStart w:id="1154" w:name="OLE_LINK139"/>
      <w:ins w:id="1155" w:author="zhuhn" w:date="2016-10-13T10:00:00Z">
        <w:r w:rsidR="00B3456A">
          <w:rPr>
            <w:rFonts w:hint="eastAsia"/>
          </w:rPr>
          <w:t>该</w:t>
        </w:r>
      </w:ins>
      <w:bookmarkEnd w:id="1153"/>
      <w:bookmarkEnd w:id="1154"/>
      <w:ins w:id="1156" w:author="zhuhn" w:date="2016-10-13T09:08:00Z">
        <w:r>
          <w:rPr>
            <w:rFonts w:hint="eastAsia"/>
          </w:rPr>
          <w:t>志愿者信息详情的二级页面。</w:t>
        </w:r>
        <w:bookmarkStart w:id="1157" w:name="OLE_LINK129"/>
        <w:bookmarkStart w:id="1158" w:name="OLE_LINK130"/>
        <w:r>
          <w:rPr>
            <w:rFonts w:hint="eastAsia"/>
          </w:rPr>
          <w:t>（</w:t>
        </w:r>
      </w:ins>
      <w:ins w:id="1159" w:author="zhuhn" w:date="2016-10-13T09:09:00Z">
        <w:r>
          <w:rPr>
            <w:rFonts w:hint="eastAsia"/>
          </w:rPr>
          <w:t>志愿者信息二级</w:t>
        </w:r>
      </w:ins>
      <w:ins w:id="1160" w:author="zhuhn" w:date="2016-10-13T09:08:00Z">
        <w:r>
          <w:rPr>
            <w:rFonts w:hint="eastAsia"/>
          </w:rPr>
          <w:t>页面需求</w:t>
        </w:r>
        <w:bookmarkStart w:id="1161" w:name="OLE_LINK150"/>
        <w:bookmarkStart w:id="1162" w:name="OLE_LINK151"/>
        <w:r>
          <w:rPr>
            <w:rFonts w:hint="eastAsia"/>
          </w:rPr>
          <w:t>请参考</w:t>
        </w:r>
        <w:r>
          <w:rPr>
            <w:rFonts w:hint="eastAsia"/>
          </w:rPr>
          <w:t>5.</w:t>
        </w:r>
      </w:ins>
      <w:ins w:id="1163" w:author="zhuhn" w:date="2016-10-13T09:09:00Z">
        <w:r>
          <w:rPr>
            <w:rFonts w:hint="eastAsia"/>
          </w:rPr>
          <w:t>4</w:t>
        </w:r>
      </w:ins>
      <w:ins w:id="1164" w:author="zhuhn" w:date="2016-10-13T09:08:00Z">
        <w:r>
          <w:rPr>
            <w:rFonts w:hint="eastAsia"/>
          </w:rPr>
          <w:t>章节</w:t>
        </w:r>
        <w:bookmarkEnd w:id="1161"/>
        <w:bookmarkEnd w:id="1162"/>
        <w:r>
          <w:rPr>
            <w:rFonts w:hint="eastAsia"/>
          </w:rPr>
          <w:t>）</w:t>
        </w:r>
        <w:bookmarkEnd w:id="1157"/>
        <w:bookmarkEnd w:id="1158"/>
      </w:ins>
    </w:p>
    <w:p w:rsidR="005E646E" w:rsidDel="002D7982" w:rsidRDefault="005E646E" w:rsidP="005E646E">
      <w:pPr>
        <w:spacing w:afterLines="50" w:after="156"/>
        <w:jc w:val="center"/>
        <w:rPr>
          <w:del w:id="1165" w:author="zhuhn" w:date="2016-10-11T19:12:00Z"/>
        </w:rPr>
      </w:pPr>
      <w:del w:id="1166" w:author="zhuhn" w:date="2016-10-11T19:12:00Z">
        <w:r w:rsidDel="002D7982">
          <w:rPr>
            <w:rFonts w:hint="eastAsia"/>
          </w:rPr>
          <w:delText>图</w:delText>
        </w:r>
        <w:r w:rsidR="007A121E" w:rsidDel="002D7982">
          <w:rPr>
            <w:rFonts w:hint="eastAsia"/>
          </w:rPr>
          <w:delText>6</w:delText>
        </w:r>
        <w:r w:rsidR="007A121E" w:rsidDel="002D7982">
          <w:rPr>
            <w:rFonts w:hint="eastAsia"/>
          </w:rPr>
          <w:delText>公益先锋</w:delText>
        </w:r>
      </w:del>
    </w:p>
    <w:p w:rsidR="007A121E" w:rsidDel="005633F5" w:rsidRDefault="007A121E" w:rsidP="005E646E">
      <w:pPr>
        <w:spacing w:line="360" w:lineRule="auto"/>
        <w:ind w:firstLineChars="200" w:firstLine="420"/>
        <w:rPr>
          <w:del w:id="1167" w:author="zhuhn" w:date="2016-10-13T08:39:00Z"/>
        </w:rPr>
      </w:pPr>
      <w:del w:id="1168" w:author="zhuhn" w:date="2016-10-13T08:39:00Z">
        <w:r w:rsidDel="005633F5">
          <w:rPr>
            <w:rFonts w:hint="eastAsia"/>
          </w:rPr>
          <w:delText>将</w:delText>
        </w:r>
        <w:r w:rsidR="005E646E" w:rsidDel="005633F5">
          <w:rPr>
            <w:rFonts w:hint="eastAsia"/>
          </w:rPr>
          <w:delText>图</w:delText>
        </w:r>
        <w:r w:rsidDel="005633F5">
          <w:rPr>
            <w:rFonts w:hint="eastAsia"/>
          </w:rPr>
          <w:delText>6</w:delText>
        </w:r>
        <w:r w:rsidR="005E646E" w:rsidDel="005633F5">
          <w:rPr>
            <w:rFonts w:hint="eastAsia"/>
          </w:rPr>
          <w:delText>所示区域</w:delText>
        </w:r>
        <w:r w:rsidDel="005633F5">
          <w:rPr>
            <w:rFonts w:hint="eastAsia"/>
          </w:rPr>
          <w:delText>的标题改为“公益先锋”。</w:delText>
        </w:r>
        <w:r w:rsidR="009B7711" w:rsidDel="005633F5">
          <w:rPr>
            <w:rFonts w:hint="eastAsia"/>
          </w:rPr>
          <w:delText>用于</w:delText>
        </w:r>
        <w:r w:rsidDel="005633F5">
          <w:rPr>
            <w:rFonts w:hint="eastAsia"/>
          </w:rPr>
          <w:delText>展示</w:delText>
        </w:r>
        <w:r w:rsidR="009B7711" w:rsidDel="005633F5">
          <w:rPr>
            <w:rFonts w:hint="eastAsia"/>
          </w:rPr>
          <w:delText>志愿者的公益护照</w:delText>
        </w:r>
        <w:r w:rsidDel="005633F5">
          <w:rPr>
            <w:rFonts w:hint="eastAsia"/>
          </w:rPr>
          <w:delText>信息。</w:delText>
        </w:r>
      </w:del>
    </w:p>
    <w:p w:rsidR="00BB76F7" w:rsidDel="005633F5" w:rsidRDefault="00BB76F7" w:rsidP="005E646E">
      <w:pPr>
        <w:spacing w:line="360" w:lineRule="auto"/>
        <w:ind w:firstLineChars="200" w:firstLine="420"/>
        <w:rPr>
          <w:del w:id="1169" w:author="zhuhn" w:date="2016-10-13T08:46:00Z"/>
        </w:rPr>
      </w:pPr>
      <w:del w:id="1170" w:author="zhuhn" w:date="2016-10-13T08:46:00Z">
        <w:r w:rsidDel="005633F5">
          <w:rPr>
            <w:rFonts w:hint="eastAsia"/>
          </w:rPr>
          <w:delText>公益先锋的显示按照服务时长进行排序。</w:delText>
        </w:r>
      </w:del>
    </w:p>
    <w:p w:rsidR="00B72E4F" w:rsidRDefault="005E646E" w:rsidP="005E646E">
      <w:pPr>
        <w:spacing w:line="360" w:lineRule="auto"/>
        <w:ind w:firstLineChars="200" w:firstLine="420"/>
        <w:rPr>
          <w:ins w:id="1171" w:author="zhuhn" w:date="2016-10-13T08:47:00Z"/>
        </w:rPr>
      </w:pPr>
      <w:r>
        <w:rPr>
          <w:rFonts w:hint="eastAsia"/>
        </w:rPr>
        <w:t>需要</w:t>
      </w:r>
      <w:r w:rsidR="009B7711">
        <w:rPr>
          <w:rFonts w:hint="eastAsia"/>
        </w:rPr>
        <w:t>在</w:t>
      </w:r>
      <w:del w:id="1172" w:author="zhuhn" w:date="2016-10-13T08:46:00Z">
        <w:r w:rsidR="009B7711" w:rsidDel="00B72E4F">
          <w:rPr>
            <w:rFonts w:hint="eastAsia"/>
          </w:rPr>
          <w:delText>主页</w:delText>
        </w:r>
      </w:del>
      <w:ins w:id="1173" w:author="zhuhn" w:date="2016-10-13T08:46:00Z">
        <w:r w:rsidR="00B72E4F">
          <w:rPr>
            <w:rFonts w:hint="eastAsia"/>
          </w:rPr>
          <w:t>内容</w:t>
        </w:r>
      </w:ins>
      <w:ins w:id="1174" w:author="zhuhn" w:date="2016-10-13T08:51:00Z">
        <w:r w:rsidR="00B72E4F">
          <w:rPr>
            <w:rFonts w:hint="eastAsia"/>
          </w:rPr>
          <w:t>展</w:t>
        </w:r>
      </w:ins>
      <w:ins w:id="1175" w:author="zhuhn" w:date="2016-10-13T08:47:00Z">
        <w:r w:rsidR="00B72E4F">
          <w:rPr>
            <w:rFonts w:hint="eastAsia"/>
          </w:rPr>
          <w:t>示区的右边</w:t>
        </w:r>
      </w:ins>
      <w:ins w:id="1176" w:author="zhuhn" w:date="2016-10-13T08:51:00Z">
        <w:r w:rsidR="00B72E4F">
          <w:rPr>
            <w:rFonts w:hint="eastAsia"/>
          </w:rPr>
          <w:t>设置栏目标签，在这一栏</w:t>
        </w:r>
      </w:ins>
      <w:del w:id="1177" w:author="zhuhn" w:date="2016-10-13T08:51:00Z">
        <w:r w:rsidR="009B7711" w:rsidDel="00B72E4F">
          <w:rPr>
            <w:rFonts w:hint="eastAsia"/>
          </w:rPr>
          <w:delText>添</w:delText>
        </w:r>
        <w:r w:rsidR="007A121E" w:rsidDel="00B72E4F">
          <w:rPr>
            <w:rFonts w:hint="eastAsia"/>
          </w:rPr>
          <w:delText>加</w:delText>
        </w:r>
      </w:del>
      <w:ins w:id="1178" w:author="zhuhn" w:date="2016-10-13T08:51:00Z">
        <w:r w:rsidR="00B72E4F">
          <w:rPr>
            <w:rFonts w:hint="eastAsia"/>
          </w:rPr>
          <w:t>放置</w:t>
        </w:r>
      </w:ins>
      <w:proofErr w:type="gramStart"/>
      <w:r w:rsidR="009B7711">
        <w:rPr>
          <w:rFonts w:hint="eastAsia"/>
        </w:rPr>
        <w:t>公益护照</w:t>
      </w:r>
      <w:proofErr w:type="gramEnd"/>
      <w:r w:rsidR="009B7711">
        <w:rPr>
          <w:rFonts w:hint="eastAsia"/>
        </w:rPr>
        <w:t>的查询</w:t>
      </w:r>
      <w:ins w:id="1179" w:author="zhuhn" w:date="2016-10-13T08:52:00Z">
        <w:r w:rsidR="00B72E4F">
          <w:rPr>
            <w:rFonts w:hint="eastAsia"/>
          </w:rPr>
          <w:t>功能</w:t>
        </w:r>
      </w:ins>
      <w:del w:id="1180" w:author="zhuhn" w:date="2016-10-13T08:52:00Z">
        <w:r w:rsidR="009B7711" w:rsidDel="00B72E4F">
          <w:rPr>
            <w:rFonts w:hint="eastAsia"/>
          </w:rPr>
          <w:delText>功能</w:delText>
        </w:r>
      </w:del>
      <w:r w:rsidR="009B7711">
        <w:rPr>
          <w:rFonts w:hint="eastAsia"/>
        </w:rPr>
        <w:t>。</w:t>
      </w:r>
    </w:p>
    <w:p w:rsidR="00B72E4F" w:rsidRDefault="00B72E4F" w:rsidP="00B72E4F">
      <w:pPr>
        <w:spacing w:line="360" w:lineRule="auto"/>
        <w:ind w:firstLineChars="200" w:firstLine="420"/>
        <w:rPr>
          <w:ins w:id="1181" w:author="zhuhn" w:date="2016-10-13T08:53:00Z"/>
        </w:rPr>
      </w:pPr>
      <w:bookmarkStart w:id="1182" w:name="OLE_LINK199"/>
      <w:bookmarkStart w:id="1183" w:name="OLE_LINK200"/>
      <w:bookmarkStart w:id="1184" w:name="OLE_LINK131"/>
      <w:bookmarkStart w:id="1185" w:name="OLE_LINK132"/>
      <w:ins w:id="1186" w:author="zhuhn" w:date="2016-10-13T08:53:00Z">
        <w:r>
          <w:rPr>
            <w:rFonts w:hint="eastAsia"/>
          </w:rPr>
          <w:t>频道的显示效果如下图所示</w:t>
        </w:r>
      </w:ins>
    </w:p>
    <w:bookmarkEnd w:id="1182"/>
    <w:bookmarkEnd w:id="1183"/>
    <w:p w:rsidR="00B72E4F" w:rsidRPr="00DF4C2F" w:rsidRDefault="00B72E4F" w:rsidP="00B72E4F">
      <w:pPr>
        <w:jc w:val="center"/>
        <w:rPr>
          <w:ins w:id="1187" w:author="zhuhn" w:date="2016-10-13T08:53:00Z"/>
        </w:rPr>
      </w:pPr>
      <w:ins w:id="1188" w:author="zhuhn" w:date="2016-10-13T08:54:00Z">
        <w:r>
          <w:object w:dxaOrig="12207" w:dyaOrig="3873">
            <v:shape id="_x0000_i1038" type="#_x0000_t75" style="width:414.75pt;height:132pt" o:ole="">
              <v:imagedata r:id="rId41" o:title=""/>
            </v:shape>
            <o:OLEObject Type="Embed" ProgID="Visio.Drawing.11" ShapeID="_x0000_i1038" DrawAspect="Content" ObjectID="_1537973088" r:id="rId42"/>
          </w:object>
        </w:r>
      </w:ins>
    </w:p>
    <w:bookmarkEnd w:id="1184"/>
    <w:bookmarkEnd w:id="1185"/>
    <w:p w:rsidR="005E646E" w:rsidRDefault="00B72E4F" w:rsidP="00B72E4F">
      <w:pPr>
        <w:spacing w:line="360" w:lineRule="auto"/>
        <w:ind w:firstLineChars="200" w:firstLine="420"/>
        <w:rPr>
          <w:ins w:id="1189" w:author="zhuhn" w:date="2016-10-13T08:56:00Z"/>
        </w:rPr>
      </w:pPr>
      <w:ins w:id="1190" w:author="zhuhn" w:date="2016-10-13T08:47:00Z">
        <w:r>
          <w:rPr>
            <w:rFonts w:hint="eastAsia"/>
          </w:rPr>
          <w:t>根据查询的方式，</w:t>
        </w:r>
      </w:ins>
      <w:ins w:id="1191" w:author="zhuhn" w:date="2016-10-13T08:48:00Z">
        <w:r>
          <w:rPr>
            <w:rFonts w:hint="eastAsia"/>
          </w:rPr>
          <w:t>标签</w:t>
        </w:r>
      </w:ins>
      <w:ins w:id="1192" w:author="zhuhn" w:date="2016-10-13T08:55:00Z">
        <w:r>
          <w:rPr>
            <w:rFonts w:hint="eastAsia"/>
          </w:rPr>
          <w:t>设置为</w:t>
        </w:r>
      </w:ins>
      <w:ins w:id="1193" w:author="zhuhn" w:date="2016-10-13T08:56:00Z">
        <w:r>
          <w:rPr>
            <w:rFonts w:hint="eastAsia"/>
          </w:rPr>
          <w:t>“</w:t>
        </w:r>
      </w:ins>
      <w:ins w:id="1194" w:author="zhuhn" w:date="2016-10-13T08:55:00Z">
        <w:r>
          <w:rPr>
            <w:rFonts w:hint="eastAsia"/>
          </w:rPr>
          <w:t>公益护照查询</w:t>
        </w:r>
      </w:ins>
      <w:ins w:id="1195" w:author="zhuhn" w:date="2016-10-13T08:56:00Z">
        <w:r>
          <w:rPr>
            <w:rFonts w:hint="eastAsia"/>
          </w:rPr>
          <w:t>”</w:t>
        </w:r>
      </w:ins>
      <w:ins w:id="1196" w:author="zhuhn" w:date="2016-10-13T08:55:00Z">
        <w:r>
          <w:rPr>
            <w:rFonts w:hint="eastAsia"/>
          </w:rPr>
          <w:t>和</w:t>
        </w:r>
      </w:ins>
      <w:ins w:id="1197" w:author="zhuhn" w:date="2016-10-13T08:56:00Z">
        <w:r>
          <w:rPr>
            <w:rFonts w:hint="eastAsia"/>
          </w:rPr>
          <w:t>“</w:t>
        </w:r>
      </w:ins>
      <w:ins w:id="1198" w:author="zhuhn" w:date="2016-10-13T08:55:00Z">
        <w:r>
          <w:rPr>
            <w:rFonts w:hint="eastAsia"/>
          </w:rPr>
          <w:t>公益时间查询</w:t>
        </w:r>
      </w:ins>
      <w:ins w:id="1199" w:author="zhuhn" w:date="2016-10-13T08:56:00Z">
        <w:r>
          <w:rPr>
            <w:rFonts w:hint="eastAsia"/>
          </w:rPr>
          <w:t>”</w:t>
        </w:r>
      </w:ins>
      <w:del w:id="1200" w:author="zhuhn" w:date="2016-10-13T08:47:00Z">
        <w:r w:rsidR="009B7711" w:rsidDel="00B72E4F">
          <w:rPr>
            <w:rFonts w:hint="eastAsia"/>
          </w:rPr>
          <w:delText>图</w:delText>
        </w:r>
        <w:r w:rsidR="009B7711" w:rsidDel="00B72E4F">
          <w:rPr>
            <w:rFonts w:hint="eastAsia"/>
          </w:rPr>
          <w:delText>6</w:delText>
        </w:r>
      </w:del>
      <w:del w:id="1201" w:author="zhuhn" w:date="2016-10-13T08:56:00Z">
        <w:r w:rsidR="009B7711" w:rsidDel="00B72E4F">
          <w:rPr>
            <w:rFonts w:hint="eastAsia"/>
          </w:rPr>
          <w:delText>所示的方案仅供参考</w:delText>
        </w:r>
      </w:del>
      <w:r w:rsidR="005E646E">
        <w:rPr>
          <w:rFonts w:hint="eastAsia"/>
        </w:rPr>
        <w:t>。</w:t>
      </w:r>
    </w:p>
    <w:p w:rsidR="0084778A" w:rsidRDefault="00B72E4F" w:rsidP="00B72E4F">
      <w:pPr>
        <w:spacing w:line="360" w:lineRule="auto"/>
        <w:ind w:firstLineChars="200" w:firstLine="420"/>
        <w:rPr>
          <w:ins w:id="1202" w:author="zhuhn" w:date="2016-10-13T08:58:00Z"/>
        </w:rPr>
      </w:pPr>
      <w:ins w:id="1203" w:author="zhuhn" w:date="2016-10-13T08:56:00Z">
        <w:r>
          <w:rPr>
            <w:rFonts w:hint="eastAsia"/>
          </w:rPr>
          <w:t>查询条件</w:t>
        </w:r>
      </w:ins>
      <w:ins w:id="1204" w:author="zhuhn" w:date="2016-10-13T08:57:00Z">
        <w:r w:rsidR="0084778A">
          <w:rPr>
            <w:rFonts w:hint="eastAsia"/>
          </w:rPr>
          <w:t>由</w:t>
        </w:r>
      </w:ins>
      <w:ins w:id="1205" w:author="zhuhn" w:date="2016-10-13T08:56:00Z">
        <w:r w:rsidR="0084778A">
          <w:rPr>
            <w:rFonts w:hint="eastAsia"/>
          </w:rPr>
          <w:t>用户输入</w:t>
        </w:r>
      </w:ins>
      <w:ins w:id="1206" w:author="zhuhn" w:date="2016-10-13T08:58:00Z">
        <w:r w:rsidR="0084778A">
          <w:rPr>
            <w:rFonts w:hint="eastAsia"/>
          </w:rPr>
          <w:t>，</w:t>
        </w:r>
      </w:ins>
      <w:ins w:id="1207" w:author="zhuhn" w:date="2016-10-13T08:57:00Z">
        <w:r w:rsidR="0084778A">
          <w:rPr>
            <w:rFonts w:hint="eastAsia"/>
          </w:rPr>
          <w:t>查询</w:t>
        </w:r>
      </w:ins>
      <w:ins w:id="1208" w:author="zhuhn" w:date="2016-10-13T09:03:00Z">
        <w:r w:rsidR="0084778A">
          <w:rPr>
            <w:rFonts w:hint="eastAsia"/>
          </w:rPr>
          <w:t>条件包含的</w:t>
        </w:r>
      </w:ins>
      <w:ins w:id="1209" w:author="zhuhn" w:date="2016-10-13T08:56:00Z">
        <w:r w:rsidR="0084778A">
          <w:rPr>
            <w:rFonts w:hint="eastAsia"/>
          </w:rPr>
          <w:t>字段</w:t>
        </w:r>
      </w:ins>
      <w:ins w:id="1210" w:author="zhuhn" w:date="2016-10-13T08:58:00Z">
        <w:r w:rsidR="0084778A">
          <w:rPr>
            <w:rFonts w:hint="eastAsia"/>
          </w:rPr>
          <w:t>如下</w:t>
        </w:r>
      </w:ins>
      <w:ins w:id="1211" w:author="zhuhn" w:date="2016-10-13T09:03:00Z">
        <w:r w:rsidR="0084778A">
          <w:rPr>
            <w:rFonts w:hint="eastAsia"/>
          </w:rPr>
          <w:t>表所示</w:t>
        </w:r>
      </w:ins>
    </w:p>
    <w:tbl>
      <w:tblPr>
        <w:tblStyle w:val="ab"/>
        <w:tblW w:w="0" w:type="auto"/>
        <w:tblLook w:val="04A0" w:firstRow="1" w:lastRow="0" w:firstColumn="1" w:lastColumn="0" w:noHBand="0" w:noVBand="1"/>
        <w:tblPrChange w:id="1212" w:author="zhuhn" w:date="2016-10-13T09:00:00Z">
          <w:tblPr>
            <w:tblStyle w:val="ab"/>
            <w:tblW w:w="0" w:type="auto"/>
            <w:tblLook w:val="04A0" w:firstRow="1" w:lastRow="0" w:firstColumn="1" w:lastColumn="0" w:noHBand="0" w:noVBand="1"/>
          </w:tblPr>
        </w:tblPrChange>
      </w:tblPr>
      <w:tblGrid>
        <w:gridCol w:w="2376"/>
        <w:gridCol w:w="3119"/>
        <w:gridCol w:w="3027"/>
        <w:tblGridChange w:id="1213">
          <w:tblGrid>
            <w:gridCol w:w="2376"/>
            <w:gridCol w:w="464"/>
            <w:gridCol w:w="2655"/>
            <w:gridCol w:w="186"/>
            <w:gridCol w:w="2841"/>
          </w:tblGrid>
        </w:tblGridChange>
      </w:tblGrid>
      <w:tr w:rsidR="0084778A" w:rsidTr="0084778A">
        <w:trPr>
          <w:ins w:id="1214" w:author="zhuhn" w:date="2016-10-13T08:58:00Z"/>
        </w:trPr>
        <w:tc>
          <w:tcPr>
            <w:tcW w:w="2376" w:type="dxa"/>
            <w:shd w:val="clear" w:color="auto" w:fill="D9D9D9" w:themeFill="background1" w:themeFillShade="D9"/>
            <w:tcPrChange w:id="1215" w:author="zhuhn" w:date="2016-10-13T09:00:00Z">
              <w:tcPr>
                <w:tcW w:w="2840" w:type="dxa"/>
                <w:gridSpan w:val="2"/>
              </w:tcPr>
            </w:tcPrChange>
          </w:tcPr>
          <w:p w:rsidR="0084778A" w:rsidRPr="0084778A" w:rsidRDefault="0084778A" w:rsidP="00B72E4F">
            <w:pPr>
              <w:spacing w:line="360" w:lineRule="auto"/>
              <w:rPr>
                <w:ins w:id="1216" w:author="zhuhn" w:date="2016-10-13T08:58:00Z"/>
                <w:b/>
                <w:rPrChange w:id="1217" w:author="zhuhn" w:date="2016-10-13T09:02:00Z">
                  <w:rPr>
                    <w:ins w:id="1218" w:author="zhuhn" w:date="2016-10-13T08:58:00Z"/>
                  </w:rPr>
                </w:rPrChange>
              </w:rPr>
            </w:pPr>
            <w:ins w:id="1219" w:author="zhuhn" w:date="2016-10-13T09:02:00Z">
              <w:r w:rsidRPr="0084778A">
                <w:rPr>
                  <w:rFonts w:hint="eastAsia"/>
                  <w:b/>
                  <w:rPrChange w:id="1220" w:author="zhuhn" w:date="2016-10-13T09:02:00Z">
                    <w:rPr>
                      <w:rFonts w:hint="eastAsia"/>
                    </w:rPr>
                  </w:rPrChange>
                </w:rPr>
                <w:t>字段</w:t>
              </w:r>
            </w:ins>
          </w:p>
        </w:tc>
        <w:tc>
          <w:tcPr>
            <w:tcW w:w="3119" w:type="dxa"/>
            <w:shd w:val="clear" w:color="auto" w:fill="D9D9D9" w:themeFill="background1" w:themeFillShade="D9"/>
            <w:tcPrChange w:id="1221" w:author="zhuhn" w:date="2016-10-13T09:00:00Z">
              <w:tcPr>
                <w:tcW w:w="2841" w:type="dxa"/>
                <w:gridSpan w:val="2"/>
              </w:tcPr>
            </w:tcPrChange>
          </w:tcPr>
          <w:p w:rsidR="0084778A" w:rsidRPr="0084778A" w:rsidRDefault="0084778A">
            <w:pPr>
              <w:spacing w:line="360" w:lineRule="auto"/>
              <w:jc w:val="center"/>
              <w:rPr>
                <w:ins w:id="1222" w:author="zhuhn" w:date="2016-10-13T08:58:00Z"/>
                <w:b/>
                <w:rPrChange w:id="1223" w:author="zhuhn" w:date="2016-10-13T09:02:00Z">
                  <w:rPr>
                    <w:ins w:id="1224" w:author="zhuhn" w:date="2016-10-13T08:58:00Z"/>
                  </w:rPr>
                </w:rPrChange>
              </w:rPr>
              <w:pPrChange w:id="1225" w:author="zhuhn" w:date="2016-10-13T09:02:00Z">
                <w:pPr>
                  <w:spacing w:line="360" w:lineRule="auto"/>
                </w:pPr>
              </w:pPrChange>
            </w:pPr>
            <w:proofErr w:type="gramStart"/>
            <w:ins w:id="1226" w:author="zhuhn" w:date="2016-10-13T08:59:00Z">
              <w:r w:rsidRPr="0084778A">
                <w:rPr>
                  <w:rFonts w:hint="eastAsia"/>
                  <w:b/>
                  <w:rPrChange w:id="1227" w:author="zhuhn" w:date="2016-10-13T09:02:00Z">
                    <w:rPr>
                      <w:rFonts w:hint="eastAsia"/>
                    </w:rPr>
                  </w:rPrChange>
                </w:rPr>
                <w:t>公益护照</w:t>
              </w:r>
              <w:proofErr w:type="gramEnd"/>
              <w:r w:rsidRPr="0084778A">
                <w:rPr>
                  <w:rFonts w:hint="eastAsia"/>
                  <w:b/>
                  <w:rPrChange w:id="1228" w:author="zhuhn" w:date="2016-10-13T09:02:00Z">
                    <w:rPr>
                      <w:rFonts w:hint="eastAsia"/>
                    </w:rPr>
                  </w:rPrChange>
                </w:rPr>
                <w:t>查询</w:t>
              </w:r>
            </w:ins>
          </w:p>
        </w:tc>
        <w:tc>
          <w:tcPr>
            <w:tcW w:w="3027" w:type="dxa"/>
            <w:shd w:val="clear" w:color="auto" w:fill="D9D9D9" w:themeFill="background1" w:themeFillShade="D9"/>
            <w:tcPrChange w:id="1229" w:author="zhuhn" w:date="2016-10-13T09:00:00Z">
              <w:tcPr>
                <w:tcW w:w="2841" w:type="dxa"/>
              </w:tcPr>
            </w:tcPrChange>
          </w:tcPr>
          <w:p w:rsidR="0084778A" w:rsidRPr="0084778A" w:rsidRDefault="0084778A">
            <w:pPr>
              <w:spacing w:line="360" w:lineRule="auto"/>
              <w:jc w:val="center"/>
              <w:rPr>
                <w:ins w:id="1230" w:author="zhuhn" w:date="2016-10-13T08:58:00Z"/>
                <w:b/>
                <w:rPrChange w:id="1231" w:author="zhuhn" w:date="2016-10-13T09:02:00Z">
                  <w:rPr>
                    <w:ins w:id="1232" w:author="zhuhn" w:date="2016-10-13T08:58:00Z"/>
                  </w:rPr>
                </w:rPrChange>
              </w:rPr>
              <w:pPrChange w:id="1233" w:author="zhuhn" w:date="2016-10-13T09:02:00Z">
                <w:pPr>
                  <w:spacing w:line="360" w:lineRule="auto"/>
                </w:pPr>
              </w:pPrChange>
            </w:pPr>
            <w:ins w:id="1234" w:author="zhuhn" w:date="2016-10-13T08:59:00Z">
              <w:r w:rsidRPr="0084778A">
                <w:rPr>
                  <w:rFonts w:hint="eastAsia"/>
                  <w:b/>
                  <w:rPrChange w:id="1235" w:author="zhuhn" w:date="2016-10-13T09:02:00Z">
                    <w:rPr>
                      <w:rFonts w:hint="eastAsia"/>
                    </w:rPr>
                  </w:rPrChange>
                </w:rPr>
                <w:t>公益时间查询</w:t>
              </w:r>
            </w:ins>
          </w:p>
        </w:tc>
      </w:tr>
      <w:tr w:rsidR="0084778A" w:rsidTr="0084778A">
        <w:trPr>
          <w:ins w:id="1236" w:author="zhuhn" w:date="2016-10-13T08:58:00Z"/>
        </w:trPr>
        <w:tc>
          <w:tcPr>
            <w:tcW w:w="2376" w:type="dxa"/>
            <w:shd w:val="clear" w:color="auto" w:fill="D9D9D9" w:themeFill="background1" w:themeFillShade="D9"/>
            <w:tcPrChange w:id="1237" w:author="zhuhn" w:date="2016-10-13T09:00:00Z">
              <w:tcPr>
                <w:tcW w:w="2840" w:type="dxa"/>
                <w:gridSpan w:val="2"/>
              </w:tcPr>
            </w:tcPrChange>
          </w:tcPr>
          <w:p w:rsidR="0084778A" w:rsidRPr="0084778A" w:rsidRDefault="0084778A" w:rsidP="00B72E4F">
            <w:pPr>
              <w:spacing w:line="360" w:lineRule="auto"/>
              <w:rPr>
                <w:ins w:id="1238" w:author="zhuhn" w:date="2016-10-13T08:58:00Z"/>
              </w:rPr>
            </w:pPr>
            <w:ins w:id="1239" w:author="zhuhn" w:date="2016-10-13T08:59:00Z">
              <w:r w:rsidRPr="0084778A">
                <w:rPr>
                  <w:rFonts w:hint="eastAsia"/>
                </w:rPr>
                <w:t>姓名</w:t>
              </w:r>
            </w:ins>
          </w:p>
        </w:tc>
        <w:tc>
          <w:tcPr>
            <w:tcW w:w="3119" w:type="dxa"/>
            <w:tcPrChange w:id="1240" w:author="zhuhn" w:date="2016-10-13T09:00:00Z">
              <w:tcPr>
                <w:tcW w:w="2841" w:type="dxa"/>
                <w:gridSpan w:val="2"/>
              </w:tcPr>
            </w:tcPrChange>
          </w:tcPr>
          <w:p w:rsidR="0084778A" w:rsidRDefault="0084778A">
            <w:pPr>
              <w:spacing w:line="360" w:lineRule="auto"/>
              <w:jc w:val="center"/>
              <w:rPr>
                <w:ins w:id="1241" w:author="zhuhn" w:date="2016-10-13T08:58:00Z"/>
              </w:rPr>
              <w:pPrChange w:id="1242" w:author="zhuhn" w:date="2016-10-13T09:02:00Z">
                <w:pPr>
                  <w:spacing w:line="360" w:lineRule="auto"/>
                </w:pPr>
              </w:pPrChange>
            </w:pPr>
            <w:bookmarkStart w:id="1243" w:name="OLE_LINK105"/>
            <w:bookmarkStart w:id="1244" w:name="OLE_LINK106"/>
            <w:ins w:id="1245" w:author="zhuhn" w:date="2016-10-13T09:01:00Z">
              <w:r>
                <w:rPr>
                  <w:rFonts w:hint="eastAsia"/>
                </w:rPr>
                <w:t>适用</w:t>
              </w:r>
            </w:ins>
            <w:bookmarkEnd w:id="1243"/>
            <w:bookmarkEnd w:id="1244"/>
          </w:p>
        </w:tc>
        <w:tc>
          <w:tcPr>
            <w:tcW w:w="3027" w:type="dxa"/>
            <w:tcPrChange w:id="1246" w:author="zhuhn" w:date="2016-10-13T09:00:00Z">
              <w:tcPr>
                <w:tcW w:w="2841" w:type="dxa"/>
              </w:tcPr>
            </w:tcPrChange>
          </w:tcPr>
          <w:p w:rsidR="0084778A" w:rsidRDefault="0084778A">
            <w:pPr>
              <w:spacing w:line="360" w:lineRule="auto"/>
              <w:jc w:val="center"/>
              <w:rPr>
                <w:ins w:id="1247" w:author="zhuhn" w:date="2016-10-13T08:58:00Z"/>
              </w:rPr>
              <w:pPrChange w:id="1248" w:author="zhuhn" w:date="2016-10-13T09:02:00Z">
                <w:pPr>
                  <w:spacing w:line="360" w:lineRule="auto"/>
                </w:pPr>
              </w:pPrChange>
            </w:pPr>
            <w:ins w:id="1249" w:author="zhuhn" w:date="2016-10-13T09:01:00Z">
              <w:r>
                <w:rPr>
                  <w:rFonts w:hint="eastAsia"/>
                </w:rPr>
                <w:t>适用</w:t>
              </w:r>
            </w:ins>
          </w:p>
        </w:tc>
      </w:tr>
      <w:tr w:rsidR="0084778A" w:rsidTr="0084778A">
        <w:trPr>
          <w:ins w:id="1250" w:author="zhuhn" w:date="2016-10-13T08:59:00Z"/>
        </w:trPr>
        <w:tc>
          <w:tcPr>
            <w:tcW w:w="2376" w:type="dxa"/>
            <w:shd w:val="clear" w:color="auto" w:fill="D9D9D9" w:themeFill="background1" w:themeFillShade="D9"/>
            <w:tcPrChange w:id="1251" w:author="zhuhn" w:date="2016-10-13T09:00:00Z">
              <w:tcPr>
                <w:tcW w:w="2840" w:type="dxa"/>
                <w:gridSpan w:val="2"/>
              </w:tcPr>
            </w:tcPrChange>
          </w:tcPr>
          <w:p w:rsidR="0084778A" w:rsidRPr="0084778A" w:rsidRDefault="0084778A" w:rsidP="00B72E4F">
            <w:pPr>
              <w:spacing w:line="360" w:lineRule="auto"/>
              <w:rPr>
                <w:ins w:id="1252" w:author="zhuhn" w:date="2016-10-13T08:59:00Z"/>
              </w:rPr>
            </w:pPr>
            <w:ins w:id="1253" w:author="zhuhn" w:date="2016-10-13T08:59:00Z">
              <w:r w:rsidRPr="0084778A">
                <w:rPr>
                  <w:rFonts w:hint="eastAsia"/>
                </w:rPr>
                <w:t>护照编号</w:t>
              </w:r>
            </w:ins>
          </w:p>
        </w:tc>
        <w:tc>
          <w:tcPr>
            <w:tcW w:w="3119" w:type="dxa"/>
            <w:tcPrChange w:id="1254" w:author="zhuhn" w:date="2016-10-13T09:00:00Z">
              <w:tcPr>
                <w:tcW w:w="2841" w:type="dxa"/>
                <w:gridSpan w:val="2"/>
              </w:tcPr>
            </w:tcPrChange>
          </w:tcPr>
          <w:p w:rsidR="0084778A" w:rsidRDefault="0084778A">
            <w:pPr>
              <w:spacing w:line="360" w:lineRule="auto"/>
              <w:jc w:val="center"/>
              <w:rPr>
                <w:ins w:id="1255" w:author="zhuhn" w:date="2016-10-13T08:59:00Z"/>
              </w:rPr>
              <w:pPrChange w:id="1256" w:author="zhuhn" w:date="2016-10-13T09:02:00Z">
                <w:pPr>
                  <w:spacing w:line="360" w:lineRule="auto"/>
                </w:pPr>
              </w:pPrChange>
            </w:pPr>
            <w:ins w:id="1257" w:author="zhuhn" w:date="2016-10-13T09:01:00Z">
              <w:r>
                <w:rPr>
                  <w:rFonts w:hint="eastAsia"/>
                </w:rPr>
                <w:t>适用</w:t>
              </w:r>
            </w:ins>
          </w:p>
        </w:tc>
        <w:tc>
          <w:tcPr>
            <w:tcW w:w="3027" w:type="dxa"/>
            <w:tcPrChange w:id="1258" w:author="zhuhn" w:date="2016-10-13T09:00:00Z">
              <w:tcPr>
                <w:tcW w:w="2841" w:type="dxa"/>
              </w:tcPr>
            </w:tcPrChange>
          </w:tcPr>
          <w:p w:rsidR="0084778A" w:rsidRDefault="0084778A">
            <w:pPr>
              <w:spacing w:line="360" w:lineRule="auto"/>
              <w:jc w:val="center"/>
              <w:rPr>
                <w:ins w:id="1259" w:author="zhuhn" w:date="2016-10-13T08:59:00Z"/>
              </w:rPr>
              <w:pPrChange w:id="1260" w:author="zhuhn" w:date="2016-10-13T09:02:00Z">
                <w:pPr>
                  <w:spacing w:line="360" w:lineRule="auto"/>
                </w:pPr>
              </w:pPrChange>
            </w:pPr>
            <w:ins w:id="1261" w:author="zhuhn" w:date="2016-10-13T09:01:00Z">
              <w:r>
                <w:rPr>
                  <w:rFonts w:hint="eastAsia"/>
                </w:rPr>
                <w:t>不适用</w:t>
              </w:r>
            </w:ins>
          </w:p>
        </w:tc>
      </w:tr>
      <w:tr w:rsidR="0084778A" w:rsidTr="0084778A">
        <w:trPr>
          <w:ins w:id="1262" w:author="zhuhn" w:date="2016-10-13T09:01:00Z"/>
        </w:trPr>
        <w:tc>
          <w:tcPr>
            <w:tcW w:w="2376" w:type="dxa"/>
            <w:shd w:val="clear" w:color="auto" w:fill="D9D9D9" w:themeFill="background1" w:themeFillShade="D9"/>
          </w:tcPr>
          <w:p w:rsidR="0084778A" w:rsidRPr="0084778A" w:rsidRDefault="0084778A" w:rsidP="00B72E4F">
            <w:pPr>
              <w:spacing w:line="360" w:lineRule="auto"/>
              <w:rPr>
                <w:ins w:id="1263" w:author="zhuhn" w:date="2016-10-13T09:01:00Z"/>
              </w:rPr>
            </w:pPr>
            <w:ins w:id="1264" w:author="zhuhn" w:date="2016-10-13T09:01:00Z">
              <w:r w:rsidRPr="0084778A">
                <w:rPr>
                  <w:rFonts w:hint="eastAsia"/>
                </w:rPr>
                <w:t>身份证号</w:t>
              </w:r>
            </w:ins>
          </w:p>
        </w:tc>
        <w:tc>
          <w:tcPr>
            <w:tcW w:w="3119" w:type="dxa"/>
          </w:tcPr>
          <w:p w:rsidR="0084778A" w:rsidRDefault="0084778A">
            <w:pPr>
              <w:spacing w:line="360" w:lineRule="auto"/>
              <w:jc w:val="center"/>
              <w:rPr>
                <w:ins w:id="1265" w:author="zhuhn" w:date="2016-10-13T09:01:00Z"/>
              </w:rPr>
              <w:pPrChange w:id="1266" w:author="zhuhn" w:date="2016-10-13T09:02:00Z">
                <w:pPr>
                  <w:spacing w:line="360" w:lineRule="auto"/>
                </w:pPr>
              </w:pPrChange>
            </w:pPr>
            <w:ins w:id="1267" w:author="zhuhn" w:date="2016-10-13T09:01:00Z">
              <w:r>
                <w:rPr>
                  <w:rFonts w:hint="eastAsia"/>
                </w:rPr>
                <w:t>不适用</w:t>
              </w:r>
            </w:ins>
          </w:p>
        </w:tc>
        <w:tc>
          <w:tcPr>
            <w:tcW w:w="3027" w:type="dxa"/>
          </w:tcPr>
          <w:p w:rsidR="0084778A" w:rsidRDefault="0084778A">
            <w:pPr>
              <w:spacing w:line="360" w:lineRule="auto"/>
              <w:jc w:val="center"/>
              <w:rPr>
                <w:ins w:id="1268" w:author="zhuhn" w:date="2016-10-13T09:01:00Z"/>
              </w:rPr>
              <w:pPrChange w:id="1269" w:author="zhuhn" w:date="2016-10-13T09:02:00Z">
                <w:pPr>
                  <w:spacing w:line="360" w:lineRule="auto"/>
                </w:pPr>
              </w:pPrChange>
            </w:pPr>
            <w:ins w:id="1270" w:author="zhuhn" w:date="2016-10-13T09:01:00Z">
              <w:r>
                <w:rPr>
                  <w:rFonts w:hint="eastAsia"/>
                </w:rPr>
                <w:t>适用</w:t>
              </w:r>
            </w:ins>
          </w:p>
        </w:tc>
      </w:tr>
    </w:tbl>
    <w:p w:rsidR="00B72E4F" w:rsidRDefault="0084778A" w:rsidP="00B72E4F">
      <w:pPr>
        <w:spacing w:line="360" w:lineRule="auto"/>
        <w:ind w:firstLineChars="200" w:firstLine="420"/>
        <w:rPr>
          <w:ins w:id="1271" w:author="zhuhn" w:date="2016-10-13T09:05:00Z"/>
        </w:rPr>
      </w:pPr>
      <w:ins w:id="1272" w:author="zhuhn" w:date="2016-10-13T09:03:00Z">
        <w:r>
          <w:rPr>
            <w:rFonts w:hint="eastAsia"/>
          </w:rPr>
          <w:t>按钮的</w:t>
        </w:r>
      </w:ins>
      <w:ins w:id="1273" w:author="zhuhn" w:date="2016-10-13T09:04:00Z">
        <w:r>
          <w:rPr>
            <w:rFonts w:hint="eastAsia"/>
          </w:rPr>
          <w:t>标签</w:t>
        </w:r>
      </w:ins>
      <w:ins w:id="1274" w:author="zhuhn" w:date="2016-10-13T09:06:00Z">
        <w:r w:rsidR="001F384C">
          <w:rPr>
            <w:rFonts w:hint="eastAsia"/>
          </w:rPr>
          <w:t>显示按照</w:t>
        </w:r>
      </w:ins>
      <w:ins w:id="1275" w:author="zhuhn" w:date="2016-10-13T09:04:00Z">
        <w:r>
          <w:rPr>
            <w:rFonts w:hint="eastAsia"/>
          </w:rPr>
          <w:t>查询方式</w:t>
        </w:r>
      </w:ins>
      <w:ins w:id="1276" w:author="zhuhn" w:date="2016-10-13T09:05:00Z">
        <w:r>
          <w:rPr>
            <w:rFonts w:hint="eastAsia"/>
          </w:rPr>
          <w:t>定义，分别为“公益护照查询”和“公益时间查询”。</w:t>
        </w:r>
      </w:ins>
    </w:p>
    <w:p w:rsidR="0084778A" w:rsidRDefault="0084778A" w:rsidP="00B72E4F">
      <w:pPr>
        <w:spacing w:line="360" w:lineRule="auto"/>
        <w:ind w:firstLineChars="200" w:firstLine="420"/>
        <w:rPr>
          <w:ins w:id="1277" w:author="zhuhn" w:date="2016-10-13T09:07:00Z"/>
        </w:rPr>
      </w:pPr>
      <w:ins w:id="1278" w:author="zhuhn" w:date="2016-10-13T09:06:00Z">
        <w:r>
          <w:rPr>
            <w:noProof/>
          </w:rPr>
          <w:drawing>
            <wp:inline distT="0" distB="0" distL="0" distR="0" wp14:anchorId="7665C701" wp14:editId="39905B76">
              <wp:extent cx="2076250" cy="1217554"/>
              <wp:effectExtent l="0" t="0" r="635" b="19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78533" cy="1218893"/>
                      </a:xfrm>
                      <a:prstGeom prst="rect">
                        <a:avLst/>
                      </a:prstGeom>
                    </pic:spPr>
                  </pic:pic>
                </a:graphicData>
              </a:graphic>
            </wp:inline>
          </w:drawing>
        </w:r>
        <w:r>
          <w:rPr>
            <w:rFonts w:hint="eastAsia"/>
          </w:rPr>
          <w:t xml:space="preserve">  </w:t>
        </w:r>
        <w:r>
          <w:rPr>
            <w:noProof/>
          </w:rPr>
          <w:drawing>
            <wp:inline distT="0" distB="0" distL="0" distR="0" wp14:anchorId="5C95F671" wp14:editId="54F57483">
              <wp:extent cx="2082800" cy="1229844"/>
              <wp:effectExtent l="0" t="0" r="0" b="889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2088803" cy="1233389"/>
                      </a:xfrm>
                      <a:prstGeom prst="rect">
                        <a:avLst/>
                      </a:prstGeom>
                    </pic:spPr>
                  </pic:pic>
                </a:graphicData>
              </a:graphic>
            </wp:inline>
          </w:drawing>
        </w:r>
      </w:ins>
    </w:p>
    <w:p w:rsidR="001F384C" w:rsidRDefault="001F384C" w:rsidP="00B72E4F">
      <w:pPr>
        <w:spacing w:line="360" w:lineRule="auto"/>
        <w:ind w:firstLineChars="200" w:firstLine="420"/>
        <w:rPr>
          <w:ins w:id="1279" w:author="zhuhn" w:date="2016-10-13T09:09:00Z"/>
        </w:rPr>
      </w:pPr>
      <w:ins w:id="1280" w:author="zhuhn" w:date="2016-10-13T09:07:00Z">
        <w:r>
          <w:rPr>
            <w:rFonts w:hint="eastAsia"/>
          </w:rPr>
          <w:t>点击查询按钮，</w:t>
        </w:r>
      </w:ins>
      <w:ins w:id="1281" w:author="zhuhn" w:date="2016-10-13T09:09:00Z">
        <w:r>
          <w:rPr>
            <w:rFonts w:hint="eastAsia"/>
          </w:rPr>
          <w:t>根据查询结果，</w:t>
        </w:r>
      </w:ins>
      <w:ins w:id="1282" w:author="zhuhn" w:date="2016-10-13T09:07:00Z">
        <w:r>
          <w:rPr>
            <w:rFonts w:hint="eastAsia"/>
          </w:rPr>
          <w:t>弹出</w:t>
        </w:r>
      </w:ins>
      <w:ins w:id="1283" w:author="zhuhn" w:date="2016-10-13T09:09:00Z">
        <w:r>
          <w:rPr>
            <w:rFonts w:hint="eastAsia"/>
          </w:rPr>
          <w:t>志愿者信息详情的二级页面。</w:t>
        </w:r>
      </w:ins>
    </w:p>
    <w:p w:rsidR="001F384C" w:rsidRDefault="001F384C" w:rsidP="00B72E4F">
      <w:pPr>
        <w:spacing w:line="360" w:lineRule="auto"/>
        <w:ind w:firstLineChars="200" w:firstLine="420"/>
        <w:rPr>
          <w:ins w:id="1284" w:author="zhuhn" w:date="2016-10-13T09:10:00Z"/>
        </w:rPr>
      </w:pPr>
      <w:ins w:id="1285" w:author="zhuhn" w:date="2016-10-13T09:10:00Z">
        <w:r>
          <w:rPr>
            <w:rFonts w:hint="eastAsia"/>
          </w:rPr>
          <w:t>不支持模糊查询。</w:t>
        </w:r>
      </w:ins>
    </w:p>
    <w:p w:rsidR="001F384C" w:rsidRDefault="001F384C" w:rsidP="00B72E4F">
      <w:pPr>
        <w:spacing w:line="360" w:lineRule="auto"/>
        <w:ind w:firstLineChars="200" w:firstLine="420"/>
      </w:pPr>
    </w:p>
    <w:p w:rsidR="00E03650" w:rsidRDefault="00E03650">
      <w:pPr>
        <w:pStyle w:val="3"/>
        <w:rPr>
          <w:kern w:val="0"/>
        </w:rPr>
        <w:pPrChange w:id="1286" w:author="zhuhn" w:date="2016-10-13T09:17:00Z">
          <w:pPr>
            <w:pStyle w:val="2"/>
          </w:pPr>
        </w:pPrChange>
      </w:pPr>
      <w:bookmarkStart w:id="1287" w:name="OLE_LINK136"/>
      <w:bookmarkStart w:id="1288" w:name="OLE_LINK137"/>
      <w:del w:id="1289" w:author="zhuhn" w:date="2016-10-13T09:17:00Z">
        <w:r w:rsidRPr="00A548F3" w:rsidDel="00B04B9F">
          <w:rPr>
            <w:rFonts w:hint="eastAsia"/>
            <w:rPrChange w:id="1290" w:author="zhuhn" w:date="2016-10-13T09:17:00Z">
              <w:rPr>
                <w:rFonts w:hint="eastAsia"/>
                <w:kern w:val="0"/>
              </w:rPr>
            </w:rPrChange>
          </w:rPr>
          <w:delText>信息</w:delText>
        </w:r>
        <w:r w:rsidDel="00B04B9F">
          <w:rPr>
            <w:rFonts w:hint="eastAsia"/>
            <w:kern w:val="0"/>
          </w:rPr>
          <w:delText>展示和</w:delText>
        </w:r>
      </w:del>
      <w:bookmarkStart w:id="1291" w:name="_Toc464203424"/>
      <w:bookmarkStart w:id="1292" w:name="_Toc464224709"/>
      <w:ins w:id="1293" w:author="zhuhn" w:date="2016-10-13T09:17:00Z">
        <w:r w:rsidR="00B04B9F">
          <w:rPr>
            <w:rFonts w:hint="eastAsia"/>
            <w:kern w:val="0"/>
          </w:rPr>
          <w:t>新闻资讯频道</w:t>
        </w:r>
      </w:ins>
      <w:bookmarkEnd w:id="1291"/>
      <w:bookmarkEnd w:id="1292"/>
      <w:del w:id="1294" w:author="zhuhn" w:date="2016-10-13T09:17:00Z">
        <w:r w:rsidDel="00B04B9F">
          <w:rPr>
            <w:rFonts w:hint="eastAsia"/>
            <w:kern w:val="0"/>
          </w:rPr>
          <w:delText>排行榜</w:delText>
        </w:r>
      </w:del>
    </w:p>
    <w:p w:rsidR="00E03650" w:rsidDel="00B04B9F" w:rsidRDefault="00E03650" w:rsidP="00E03650">
      <w:pPr>
        <w:widowControl/>
        <w:jc w:val="center"/>
        <w:rPr>
          <w:del w:id="1295" w:author="zhuhn" w:date="2016-10-13T09:18:00Z"/>
          <w:rFonts w:ascii="宋体" w:eastAsia="宋体" w:hAnsi="宋体" w:cs="宋体"/>
          <w:kern w:val="0"/>
          <w:sz w:val="24"/>
          <w:szCs w:val="24"/>
          <w:lang w:bidi="ar"/>
        </w:rPr>
      </w:pPr>
      <w:del w:id="1296" w:author="zhuhn" w:date="2016-10-13T09:17:00Z">
        <w:r w:rsidDel="00B04B9F">
          <w:rPr>
            <w:noProof/>
          </w:rPr>
          <w:drawing>
            <wp:inline distT="0" distB="0" distL="0" distR="0" wp14:anchorId="1D90496D" wp14:editId="435D8FF2">
              <wp:extent cx="3982970" cy="2812050"/>
              <wp:effectExtent l="0" t="0" r="0" b="762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3983755" cy="2812604"/>
                      </a:xfrm>
                      <a:prstGeom prst="rect">
                        <a:avLst/>
                      </a:prstGeom>
                    </pic:spPr>
                  </pic:pic>
                </a:graphicData>
              </a:graphic>
            </wp:inline>
          </w:drawing>
        </w:r>
      </w:del>
    </w:p>
    <w:p w:rsidR="00E03650" w:rsidDel="00B04B9F" w:rsidRDefault="00E03650" w:rsidP="00E03650">
      <w:pPr>
        <w:spacing w:afterLines="50" w:after="156"/>
        <w:jc w:val="center"/>
        <w:rPr>
          <w:del w:id="1297" w:author="zhuhn" w:date="2016-10-13T09:18:00Z"/>
        </w:rPr>
      </w:pPr>
      <w:del w:id="1298" w:author="zhuhn" w:date="2016-10-13T09:18:00Z">
        <w:r w:rsidDel="00B04B9F">
          <w:rPr>
            <w:rFonts w:hint="eastAsia"/>
          </w:rPr>
          <w:delText>图</w:delText>
        </w:r>
        <w:r w:rsidDel="00B04B9F">
          <w:rPr>
            <w:rFonts w:hint="eastAsia"/>
          </w:rPr>
          <w:delText xml:space="preserve">7 </w:delText>
        </w:r>
        <w:r w:rsidDel="00B04B9F">
          <w:rPr>
            <w:rFonts w:hint="eastAsia"/>
            <w:kern w:val="0"/>
          </w:rPr>
          <w:delText>信息展示</w:delText>
        </w:r>
      </w:del>
    </w:p>
    <w:p w:rsidR="00E03650" w:rsidDel="00B04B9F" w:rsidRDefault="00E03650" w:rsidP="00E03650">
      <w:pPr>
        <w:spacing w:line="360" w:lineRule="auto"/>
        <w:ind w:firstLineChars="200" w:firstLine="420"/>
        <w:rPr>
          <w:del w:id="1299" w:author="zhuhn" w:date="2016-10-13T09:18:00Z"/>
        </w:rPr>
      </w:pPr>
      <w:del w:id="1300" w:author="zhuhn" w:date="2016-10-13T09:18:00Z">
        <w:r w:rsidDel="00B04B9F">
          <w:rPr>
            <w:rFonts w:hint="eastAsia"/>
          </w:rPr>
          <w:delText>将图</w:delText>
        </w:r>
        <w:r w:rsidDel="00B04B9F">
          <w:rPr>
            <w:rFonts w:hint="eastAsia"/>
          </w:rPr>
          <w:delText>7</w:delText>
        </w:r>
        <w:r w:rsidDel="00B04B9F">
          <w:rPr>
            <w:rFonts w:hint="eastAsia"/>
          </w:rPr>
          <w:delText>中原本的三个选项卡替换为以下三个，分别是：信息公示、新闻资讯、政策法规。</w:delText>
        </w:r>
      </w:del>
    </w:p>
    <w:p w:rsidR="00E03650" w:rsidDel="00B04B9F" w:rsidRDefault="00355C25" w:rsidP="00E03650">
      <w:pPr>
        <w:widowControl/>
        <w:jc w:val="center"/>
        <w:rPr>
          <w:del w:id="1301" w:author="zhuhn" w:date="2016-10-13T09:18:00Z"/>
          <w:rFonts w:ascii="宋体" w:eastAsia="宋体" w:hAnsi="宋体" w:cs="宋体"/>
          <w:kern w:val="0"/>
          <w:sz w:val="24"/>
          <w:szCs w:val="24"/>
          <w:lang w:bidi="ar"/>
        </w:rPr>
      </w:pPr>
      <w:del w:id="1302" w:author="zhuhn" w:date="2016-10-13T09:18:00Z">
        <w:r w:rsidDel="00B04B9F">
          <w:rPr>
            <w:noProof/>
          </w:rPr>
          <w:drawing>
            <wp:inline distT="0" distB="0" distL="0" distR="0" wp14:anchorId="58B4FAD7" wp14:editId="3207FA0D">
              <wp:extent cx="3076190" cy="2832957"/>
              <wp:effectExtent l="0" t="0" r="0" b="571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3078513" cy="2835096"/>
                      </a:xfrm>
                      <a:prstGeom prst="rect">
                        <a:avLst/>
                      </a:prstGeom>
                    </pic:spPr>
                  </pic:pic>
                </a:graphicData>
              </a:graphic>
            </wp:inline>
          </w:drawing>
        </w:r>
      </w:del>
    </w:p>
    <w:p w:rsidR="00E03650" w:rsidDel="00B04B9F" w:rsidRDefault="00E03650" w:rsidP="00E03650">
      <w:pPr>
        <w:spacing w:afterLines="50" w:after="156"/>
        <w:jc w:val="center"/>
        <w:rPr>
          <w:del w:id="1303" w:author="zhuhn" w:date="2016-10-13T09:18:00Z"/>
        </w:rPr>
      </w:pPr>
      <w:del w:id="1304" w:author="zhuhn" w:date="2016-10-13T09:18:00Z">
        <w:r w:rsidDel="00B04B9F">
          <w:rPr>
            <w:rFonts w:hint="eastAsia"/>
          </w:rPr>
          <w:delText>图</w:delText>
        </w:r>
        <w:r w:rsidDel="00B04B9F">
          <w:rPr>
            <w:rFonts w:hint="eastAsia"/>
          </w:rPr>
          <w:delText xml:space="preserve">8 </w:delText>
        </w:r>
        <w:r w:rsidDel="00B04B9F">
          <w:rPr>
            <w:rFonts w:hint="eastAsia"/>
            <w:kern w:val="0"/>
          </w:rPr>
          <w:delText>排行榜</w:delText>
        </w:r>
      </w:del>
    </w:p>
    <w:p w:rsidR="00B04B9F" w:rsidRDefault="00B04B9F" w:rsidP="00B04B9F">
      <w:pPr>
        <w:spacing w:line="360" w:lineRule="auto"/>
        <w:ind w:firstLineChars="200" w:firstLine="420"/>
        <w:rPr>
          <w:ins w:id="1305" w:author="zhuhn" w:date="2016-10-13T09:18:00Z"/>
        </w:rPr>
      </w:pPr>
      <w:ins w:id="1306" w:author="zhuhn" w:date="2016-10-13T09:18:00Z">
        <w:r>
          <w:rPr>
            <w:rFonts w:hint="eastAsia"/>
          </w:rPr>
          <w:t>新闻资讯频道需要显示的内容如下表</w:t>
        </w:r>
      </w:ins>
    </w:p>
    <w:tbl>
      <w:tblPr>
        <w:tblStyle w:val="ab"/>
        <w:tblW w:w="0" w:type="auto"/>
        <w:tblLook w:val="04A0" w:firstRow="1" w:lastRow="0" w:firstColumn="1" w:lastColumn="0" w:noHBand="0" w:noVBand="1"/>
      </w:tblPr>
      <w:tblGrid>
        <w:gridCol w:w="2840"/>
        <w:gridCol w:w="2841"/>
        <w:gridCol w:w="2841"/>
      </w:tblGrid>
      <w:tr w:rsidR="00B04B9F" w:rsidTr="00643AE3">
        <w:trPr>
          <w:ins w:id="1307" w:author="zhuhn" w:date="2016-10-13T09:18:00Z"/>
        </w:trPr>
        <w:tc>
          <w:tcPr>
            <w:tcW w:w="2840" w:type="dxa"/>
          </w:tcPr>
          <w:p w:rsidR="00B04B9F" w:rsidRPr="00003BF9" w:rsidRDefault="00B04B9F" w:rsidP="00643AE3">
            <w:pPr>
              <w:spacing w:line="360" w:lineRule="auto"/>
              <w:rPr>
                <w:ins w:id="1308" w:author="zhuhn" w:date="2016-10-13T09:18:00Z"/>
                <w:b/>
              </w:rPr>
            </w:pPr>
            <w:bookmarkStart w:id="1309" w:name="OLE_LINK140"/>
            <w:bookmarkStart w:id="1310" w:name="OLE_LINK141"/>
            <w:bookmarkEnd w:id="1287"/>
            <w:bookmarkEnd w:id="1288"/>
            <w:ins w:id="1311" w:author="zhuhn" w:date="2016-10-13T09:18:00Z">
              <w:r w:rsidRPr="00003BF9">
                <w:rPr>
                  <w:rFonts w:hint="eastAsia"/>
                  <w:b/>
                </w:rPr>
                <w:t>显示内容</w:t>
              </w:r>
            </w:ins>
          </w:p>
        </w:tc>
        <w:tc>
          <w:tcPr>
            <w:tcW w:w="2841" w:type="dxa"/>
          </w:tcPr>
          <w:p w:rsidR="00B04B9F" w:rsidRPr="00003BF9" w:rsidRDefault="00B04B9F" w:rsidP="00643AE3">
            <w:pPr>
              <w:spacing w:line="360" w:lineRule="auto"/>
              <w:rPr>
                <w:ins w:id="1312" w:author="zhuhn" w:date="2016-10-13T09:18:00Z"/>
                <w:b/>
              </w:rPr>
            </w:pPr>
            <w:ins w:id="1313" w:author="zhuhn" w:date="2016-10-13T09:18:00Z">
              <w:r w:rsidRPr="00003BF9">
                <w:rPr>
                  <w:rFonts w:hint="eastAsia"/>
                  <w:b/>
                </w:rPr>
                <w:t>数据</w:t>
              </w:r>
              <w:r>
                <w:rPr>
                  <w:rFonts w:hint="eastAsia"/>
                  <w:b/>
                </w:rPr>
                <w:t>格</w:t>
              </w:r>
              <w:r w:rsidRPr="00003BF9">
                <w:rPr>
                  <w:rFonts w:hint="eastAsia"/>
                  <w:b/>
                </w:rPr>
                <w:t>式</w:t>
              </w:r>
            </w:ins>
          </w:p>
        </w:tc>
        <w:tc>
          <w:tcPr>
            <w:tcW w:w="2841" w:type="dxa"/>
          </w:tcPr>
          <w:p w:rsidR="00B04B9F" w:rsidRPr="00003BF9" w:rsidRDefault="00B04B9F" w:rsidP="00643AE3">
            <w:pPr>
              <w:spacing w:line="360" w:lineRule="auto"/>
              <w:rPr>
                <w:ins w:id="1314" w:author="zhuhn" w:date="2016-10-13T09:18:00Z"/>
                <w:b/>
              </w:rPr>
            </w:pPr>
            <w:ins w:id="1315" w:author="zhuhn" w:date="2016-10-13T09:18:00Z">
              <w:r w:rsidRPr="00003BF9">
                <w:rPr>
                  <w:rFonts w:hint="eastAsia"/>
                  <w:b/>
                </w:rPr>
                <w:t>数据来源</w:t>
              </w:r>
            </w:ins>
          </w:p>
        </w:tc>
      </w:tr>
      <w:tr w:rsidR="00B04B9F" w:rsidTr="00643AE3">
        <w:trPr>
          <w:ins w:id="1316" w:author="zhuhn" w:date="2016-10-13T09:18:00Z"/>
        </w:trPr>
        <w:tc>
          <w:tcPr>
            <w:tcW w:w="2840" w:type="dxa"/>
          </w:tcPr>
          <w:p w:rsidR="00B04B9F" w:rsidRDefault="00B04B9F">
            <w:pPr>
              <w:spacing w:line="360" w:lineRule="auto"/>
              <w:rPr>
                <w:ins w:id="1317" w:author="zhuhn" w:date="2016-10-13T09:18:00Z"/>
              </w:rPr>
            </w:pPr>
            <w:ins w:id="1318" w:author="zhuhn" w:date="2016-10-13T09:22:00Z">
              <w:r>
                <w:rPr>
                  <w:rFonts w:hint="eastAsia"/>
                </w:rPr>
                <w:t>今日头条</w:t>
              </w:r>
            </w:ins>
          </w:p>
        </w:tc>
        <w:tc>
          <w:tcPr>
            <w:tcW w:w="2841" w:type="dxa"/>
          </w:tcPr>
          <w:p w:rsidR="00B04B9F" w:rsidRDefault="00B04B9F" w:rsidP="00643AE3">
            <w:pPr>
              <w:spacing w:line="360" w:lineRule="auto"/>
              <w:rPr>
                <w:ins w:id="1319" w:author="zhuhn" w:date="2016-10-13T09:18:00Z"/>
              </w:rPr>
            </w:pPr>
            <w:ins w:id="1320" w:author="zhuhn" w:date="2016-10-13T09:22:00Z">
              <w:r>
                <w:rPr>
                  <w:rFonts w:hint="eastAsia"/>
                </w:rPr>
                <w:t>文本</w:t>
              </w:r>
            </w:ins>
          </w:p>
        </w:tc>
        <w:tc>
          <w:tcPr>
            <w:tcW w:w="2841" w:type="dxa"/>
          </w:tcPr>
          <w:p w:rsidR="00B04B9F" w:rsidRDefault="00B04B9F">
            <w:pPr>
              <w:spacing w:line="360" w:lineRule="auto"/>
              <w:rPr>
                <w:ins w:id="1321" w:author="zhuhn" w:date="2016-10-13T09:18:00Z"/>
              </w:rPr>
            </w:pPr>
            <w:ins w:id="1322" w:author="zhuhn" w:date="2016-10-13T09:22:00Z">
              <w:r>
                <w:t>CMS</w:t>
              </w:r>
              <w:r>
                <w:rPr>
                  <w:rFonts w:hint="eastAsia"/>
                </w:rPr>
                <w:t>系统</w:t>
              </w:r>
            </w:ins>
          </w:p>
        </w:tc>
      </w:tr>
      <w:tr w:rsidR="00B04B9F" w:rsidTr="00643AE3">
        <w:trPr>
          <w:ins w:id="1323" w:author="zhuhn" w:date="2016-10-13T09:22:00Z"/>
        </w:trPr>
        <w:tc>
          <w:tcPr>
            <w:tcW w:w="2840" w:type="dxa"/>
          </w:tcPr>
          <w:p w:rsidR="00B04B9F" w:rsidRDefault="00B04B9F" w:rsidP="00B04B9F">
            <w:pPr>
              <w:spacing w:line="360" w:lineRule="auto"/>
              <w:rPr>
                <w:ins w:id="1324" w:author="zhuhn" w:date="2016-10-13T09:22:00Z"/>
              </w:rPr>
            </w:pPr>
            <w:ins w:id="1325" w:author="zhuhn" w:date="2016-10-13T09:22:00Z">
              <w:r>
                <w:rPr>
                  <w:rFonts w:hint="eastAsia"/>
                </w:rPr>
                <w:t>新闻图片</w:t>
              </w:r>
            </w:ins>
          </w:p>
        </w:tc>
        <w:tc>
          <w:tcPr>
            <w:tcW w:w="2841" w:type="dxa"/>
          </w:tcPr>
          <w:p w:rsidR="00B04B9F" w:rsidRDefault="00B04B9F" w:rsidP="00643AE3">
            <w:pPr>
              <w:spacing w:line="360" w:lineRule="auto"/>
              <w:rPr>
                <w:ins w:id="1326" w:author="zhuhn" w:date="2016-10-13T09:22:00Z"/>
              </w:rPr>
            </w:pPr>
            <w:ins w:id="1327" w:author="zhuhn" w:date="2016-10-13T09:22:00Z">
              <w:r>
                <w:rPr>
                  <w:rFonts w:hint="eastAsia"/>
                </w:rPr>
                <w:t>图片</w:t>
              </w:r>
            </w:ins>
          </w:p>
        </w:tc>
        <w:tc>
          <w:tcPr>
            <w:tcW w:w="2841" w:type="dxa"/>
          </w:tcPr>
          <w:p w:rsidR="00B04B9F" w:rsidRDefault="00B04B9F" w:rsidP="00B04B9F">
            <w:pPr>
              <w:spacing w:line="360" w:lineRule="auto"/>
              <w:rPr>
                <w:ins w:id="1328" w:author="zhuhn" w:date="2016-10-13T09:22:00Z"/>
              </w:rPr>
            </w:pPr>
            <w:ins w:id="1329" w:author="zhuhn" w:date="2016-10-13T09:22:00Z">
              <w:r>
                <w:rPr>
                  <w:rFonts w:hint="eastAsia"/>
                </w:rPr>
                <w:t>CMS</w:t>
              </w:r>
              <w:r>
                <w:rPr>
                  <w:rFonts w:hint="eastAsia"/>
                </w:rPr>
                <w:t>系统</w:t>
              </w:r>
            </w:ins>
          </w:p>
        </w:tc>
      </w:tr>
      <w:tr w:rsidR="00B04B9F" w:rsidTr="00643AE3">
        <w:trPr>
          <w:ins w:id="1330" w:author="zhuhn" w:date="2016-10-13T09:18:00Z"/>
        </w:trPr>
        <w:tc>
          <w:tcPr>
            <w:tcW w:w="2840" w:type="dxa"/>
          </w:tcPr>
          <w:p w:rsidR="00B04B9F" w:rsidRDefault="00B04B9F" w:rsidP="00643AE3">
            <w:pPr>
              <w:spacing w:line="360" w:lineRule="auto"/>
              <w:rPr>
                <w:ins w:id="1331" w:author="zhuhn" w:date="2016-10-13T09:18:00Z"/>
              </w:rPr>
            </w:pPr>
            <w:ins w:id="1332" w:author="zhuhn" w:date="2016-10-13T09:19:00Z">
              <w:r>
                <w:rPr>
                  <w:rFonts w:hint="eastAsia"/>
                </w:rPr>
                <w:t>新闻标题</w:t>
              </w:r>
            </w:ins>
          </w:p>
        </w:tc>
        <w:tc>
          <w:tcPr>
            <w:tcW w:w="2841" w:type="dxa"/>
          </w:tcPr>
          <w:p w:rsidR="00B04B9F" w:rsidRDefault="00B04B9F" w:rsidP="00643AE3">
            <w:pPr>
              <w:spacing w:line="360" w:lineRule="auto"/>
              <w:rPr>
                <w:ins w:id="1333" w:author="zhuhn" w:date="2016-10-13T09:18:00Z"/>
              </w:rPr>
            </w:pPr>
            <w:ins w:id="1334" w:author="zhuhn" w:date="2016-10-13T09:18:00Z">
              <w:r>
                <w:rPr>
                  <w:rFonts w:hint="eastAsia"/>
                </w:rPr>
                <w:t>文本</w:t>
              </w:r>
            </w:ins>
          </w:p>
        </w:tc>
        <w:tc>
          <w:tcPr>
            <w:tcW w:w="2841" w:type="dxa"/>
          </w:tcPr>
          <w:p w:rsidR="00B04B9F" w:rsidRDefault="00B04B9F" w:rsidP="00643AE3">
            <w:pPr>
              <w:spacing w:line="360" w:lineRule="auto"/>
              <w:rPr>
                <w:ins w:id="1335" w:author="zhuhn" w:date="2016-10-13T09:18:00Z"/>
              </w:rPr>
            </w:pPr>
            <w:ins w:id="1336" w:author="zhuhn" w:date="2016-10-13T09:19:00Z">
              <w:r>
                <w:rPr>
                  <w:rFonts w:hint="eastAsia"/>
                </w:rPr>
                <w:t>CMS</w:t>
              </w:r>
              <w:r>
                <w:rPr>
                  <w:rFonts w:hint="eastAsia"/>
                </w:rPr>
                <w:t>系统</w:t>
              </w:r>
            </w:ins>
          </w:p>
        </w:tc>
      </w:tr>
      <w:tr w:rsidR="00B04B9F" w:rsidTr="00643AE3">
        <w:trPr>
          <w:ins w:id="1337" w:author="zhuhn" w:date="2016-10-13T09:23:00Z"/>
        </w:trPr>
        <w:tc>
          <w:tcPr>
            <w:tcW w:w="2840" w:type="dxa"/>
          </w:tcPr>
          <w:p w:rsidR="00B04B9F" w:rsidRDefault="00B04B9F" w:rsidP="00643AE3">
            <w:pPr>
              <w:spacing w:line="360" w:lineRule="auto"/>
              <w:rPr>
                <w:ins w:id="1338" w:author="zhuhn" w:date="2016-10-13T09:23:00Z"/>
              </w:rPr>
            </w:pPr>
            <w:ins w:id="1339" w:author="zhuhn" w:date="2016-10-13T09:23:00Z">
              <w:r>
                <w:rPr>
                  <w:rFonts w:hint="eastAsia"/>
                </w:rPr>
                <w:t>新闻列表</w:t>
              </w:r>
            </w:ins>
          </w:p>
        </w:tc>
        <w:tc>
          <w:tcPr>
            <w:tcW w:w="2841" w:type="dxa"/>
          </w:tcPr>
          <w:p w:rsidR="00B04B9F" w:rsidRDefault="00B04B9F">
            <w:pPr>
              <w:spacing w:line="360" w:lineRule="auto"/>
              <w:rPr>
                <w:ins w:id="1340" w:author="zhuhn" w:date="2016-10-13T09:23:00Z"/>
              </w:rPr>
            </w:pPr>
            <w:ins w:id="1341" w:author="zhuhn" w:date="2016-10-13T09:23:00Z">
              <w:r>
                <w:rPr>
                  <w:rFonts w:hint="eastAsia"/>
                </w:rPr>
                <w:t>文本</w:t>
              </w:r>
            </w:ins>
          </w:p>
        </w:tc>
        <w:tc>
          <w:tcPr>
            <w:tcW w:w="2841" w:type="dxa"/>
          </w:tcPr>
          <w:p w:rsidR="00B04B9F" w:rsidRDefault="00B04B9F" w:rsidP="00643AE3">
            <w:pPr>
              <w:spacing w:line="360" w:lineRule="auto"/>
              <w:rPr>
                <w:ins w:id="1342" w:author="zhuhn" w:date="2016-10-13T09:23:00Z"/>
              </w:rPr>
            </w:pPr>
            <w:ins w:id="1343" w:author="zhuhn" w:date="2016-10-13T09:24:00Z">
              <w:r>
                <w:rPr>
                  <w:rFonts w:hint="eastAsia"/>
                </w:rPr>
                <w:t>CMS</w:t>
              </w:r>
              <w:r>
                <w:rPr>
                  <w:rFonts w:hint="eastAsia"/>
                </w:rPr>
                <w:t>系统</w:t>
              </w:r>
            </w:ins>
          </w:p>
        </w:tc>
      </w:tr>
    </w:tbl>
    <w:bookmarkEnd w:id="1309"/>
    <w:bookmarkEnd w:id="1310"/>
    <w:p w:rsidR="00B04B9F" w:rsidRDefault="00B04B9F" w:rsidP="00B04B9F">
      <w:pPr>
        <w:spacing w:line="360" w:lineRule="auto"/>
        <w:ind w:firstLineChars="200" w:firstLine="420"/>
        <w:rPr>
          <w:ins w:id="1344" w:author="zhuhn" w:date="2016-10-13T09:18:00Z"/>
        </w:rPr>
      </w:pPr>
      <w:ins w:id="1345" w:author="zhuhn" w:date="2016-10-13T09:25:00Z">
        <w:r>
          <w:rPr>
            <w:rFonts w:hint="eastAsia"/>
          </w:rPr>
          <w:lastRenderedPageBreak/>
          <w:t>新闻数据来自</w:t>
        </w:r>
        <w:r>
          <w:rPr>
            <w:rFonts w:hint="eastAsia"/>
          </w:rPr>
          <w:t>CMS</w:t>
        </w:r>
        <w:r>
          <w:rPr>
            <w:rFonts w:hint="eastAsia"/>
          </w:rPr>
          <w:t>系统，由</w:t>
        </w:r>
      </w:ins>
      <w:ins w:id="1346" w:author="zhuhn" w:date="2016-10-13T09:26:00Z">
        <w:r>
          <w:rPr>
            <w:rFonts w:hint="eastAsia"/>
          </w:rPr>
          <w:t>管理员在后台发布</w:t>
        </w:r>
      </w:ins>
      <w:ins w:id="1347" w:author="zhuhn" w:date="2016-10-13T09:18:00Z">
        <w:r>
          <w:rPr>
            <w:rFonts w:hint="eastAsia"/>
          </w:rPr>
          <w:t>。</w:t>
        </w:r>
      </w:ins>
    </w:p>
    <w:p w:rsidR="00B04B9F" w:rsidRDefault="00B04B9F" w:rsidP="00B04B9F">
      <w:pPr>
        <w:spacing w:line="360" w:lineRule="auto"/>
        <w:ind w:firstLineChars="200" w:firstLine="420"/>
        <w:rPr>
          <w:ins w:id="1348" w:author="zhuhn" w:date="2016-10-13T09:26:00Z"/>
        </w:rPr>
      </w:pPr>
      <w:ins w:id="1349" w:author="zhuhn" w:date="2016-10-13T09:28:00Z">
        <w:r>
          <w:rPr>
            <w:rFonts w:hint="eastAsia"/>
          </w:rPr>
          <w:t>新闻资讯</w:t>
        </w:r>
        <w:r w:rsidR="008E2510">
          <w:rPr>
            <w:rFonts w:hint="eastAsia"/>
          </w:rPr>
          <w:t>频道</w:t>
        </w:r>
      </w:ins>
      <w:ins w:id="1350" w:author="zhuhn" w:date="2016-10-13T09:26:00Z">
        <w:r>
          <w:rPr>
            <w:rFonts w:hint="eastAsia"/>
          </w:rPr>
          <w:t>的内容展示区样式设计如下图所示</w:t>
        </w:r>
      </w:ins>
    </w:p>
    <w:p w:rsidR="00B04B9F" w:rsidRDefault="008E2510" w:rsidP="00B04B9F">
      <w:pPr>
        <w:jc w:val="center"/>
        <w:rPr>
          <w:ins w:id="1351" w:author="zhuhn" w:date="2016-10-13T09:26:00Z"/>
          <w:kern w:val="0"/>
        </w:rPr>
      </w:pPr>
      <w:ins w:id="1352" w:author="zhuhn" w:date="2016-10-13T09:30:00Z">
        <w:r>
          <w:object w:dxaOrig="12575" w:dyaOrig="3873">
            <v:shape id="_x0000_i1039" type="#_x0000_t75" style="width:414.75pt;height:127.5pt" o:ole="">
              <v:imagedata r:id="rId47" o:title=""/>
            </v:shape>
            <o:OLEObject Type="Embed" ProgID="Visio.Drawing.11" ShapeID="_x0000_i1039" DrawAspect="Content" ObjectID="_1537973089" r:id="rId48"/>
          </w:object>
        </w:r>
      </w:ins>
    </w:p>
    <w:p w:rsidR="00BA5AAE" w:rsidRDefault="008E2510">
      <w:pPr>
        <w:spacing w:line="360" w:lineRule="auto"/>
        <w:ind w:firstLineChars="200" w:firstLine="420"/>
        <w:rPr>
          <w:ins w:id="1353" w:author="zhuhn" w:date="2016-10-13T09:39:00Z"/>
        </w:rPr>
      </w:pPr>
      <w:ins w:id="1354" w:author="zhuhn" w:date="2016-10-13T09:35:00Z">
        <w:r>
          <w:rPr>
            <w:rFonts w:hint="eastAsia"/>
          </w:rPr>
          <w:t>在后台进行新闻发布时，</w:t>
        </w:r>
      </w:ins>
      <w:ins w:id="1355" w:author="zhuhn" w:date="2016-10-13T09:36:00Z">
        <w:r>
          <w:rPr>
            <w:rFonts w:hint="eastAsia"/>
          </w:rPr>
          <w:t>添加“</w:t>
        </w:r>
      </w:ins>
      <w:ins w:id="1356" w:author="zhuhn" w:date="2016-10-13T09:35:00Z">
        <w:r>
          <w:rPr>
            <w:rFonts w:hint="eastAsia"/>
          </w:rPr>
          <w:t>设置</w:t>
        </w:r>
      </w:ins>
      <w:ins w:id="1357" w:author="zhuhn" w:date="2016-10-13T09:36:00Z">
        <w:r>
          <w:rPr>
            <w:rFonts w:hint="eastAsia"/>
          </w:rPr>
          <w:t>为头条”的选项，</w:t>
        </w:r>
      </w:ins>
      <w:ins w:id="1358" w:author="zhuhn" w:date="2016-10-13T09:38:00Z">
        <w:r w:rsidR="00BA5AAE">
          <w:rPr>
            <w:rFonts w:hint="eastAsia"/>
          </w:rPr>
          <w:t>当前页面只允许</w:t>
        </w:r>
      </w:ins>
      <w:ins w:id="1359" w:author="zhuhn" w:date="2016-10-13T09:39:00Z">
        <w:r w:rsidR="00BA5AAE">
          <w:rPr>
            <w:rFonts w:hint="eastAsia"/>
          </w:rPr>
          <w:t>设置唯一的新闻头条</w:t>
        </w:r>
      </w:ins>
      <w:ins w:id="1360" w:author="zhuhn" w:date="2016-10-13T09:37:00Z">
        <w:r>
          <w:rPr>
            <w:rFonts w:hint="eastAsia"/>
          </w:rPr>
          <w:t>。</w:t>
        </w:r>
      </w:ins>
    </w:p>
    <w:p w:rsidR="00BA5AAE" w:rsidRDefault="008E2510">
      <w:pPr>
        <w:spacing w:line="360" w:lineRule="auto"/>
        <w:ind w:firstLineChars="200" w:firstLine="420"/>
        <w:rPr>
          <w:ins w:id="1361" w:author="zhuhn" w:date="2016-10-13T09:39:00Z"/>
        </w:rPr>
      </w:pPr>
      <w:ins w:id="1362" w:author="zhuhn" w:date="2016-10-13T09:33:00Z">
        <w:r>
          <w:rPr>
            <w:rFonts w:hint="eastAsia"/>
          </w:rPr>
          <w:t>页面加载时，将</w:t>
        </w:r>
      </w:ins>
      <w:ins w:id="1363" w:author="zhuhn" w:date="2016-10-13T09:36:00Z">
        <w:r>
          <w:rPr>
            <w:rFonts w:hint="eastAsia"/>
          </w:rPr>
          <w:t>被设为</w:t>
        </w:r>
      </w:ins>
      <w:ins w:id="1364" w:author="zhuhn" w:date="2016-10-13T09:35:00Z">
        <w:r>
          <w:rPr>
            <w:rFonts w:hint="eastAsia"/>
          </w:rPr>
          <w:t>头条</w:t>
        </w:r>
      </w:ins>
      <w:ins w:id="1365" w:author="zhuhn" w:date="2016-10-13T09:36:00Z">
        <w:r>
          <w:rPr>
            <w:rFonts w:hint="eastAsia"/>
          </w:rPr>
          <w:t>的</w:t>
        </w:r>
      </w:ins>
      <w:ins w:id="1366" w:author="zhuhn" w:date="2016-10-13T09:39:00Z">
        <w:r w:rsidR="00BA5AAE">
          <w:rPr>
            <w:rFonts w:hint="eastAsia"/>
          </w:rPr>
          <w:t>新闻显示在内容展示区最上方。</w:t>
        </w:r>
      </w:ins>
    </w:p>
    <w:p w:rsidR="008E2510" w:rsidRDefault="008E2510">
      <w:pPr>
        <w:spacing w:line="360" w:lineRule="auto"/>
        <w:ind w:firstLineChars="200" w:firstLine="420"/>
        <w:rPr>
          <w:ins w:id="1367" w:author="zhuhn" w:date="2016-10-13T09:34:00Z"/>
        </w:rPr>
      </w:pPr>
      <w:ins w:id="1368" w:author="zhuhn" w:date="2016-10-13T09:34:00Z">
        <w:r>
          <w:rPr>
            <w:rFonts w:hint="eastAsia"/>
          </w:rPr>
          <w:t>后台上传的</w:t>
        </w:r>
      </w:ins>
      <w:ins w:id="1369" w:author="zhuhn" w:date="2016-10-13T09:40:00Z">
        <w:r w:rsidR="00BA5AAE">
          <w:rPr>
            <w:rFonts w:hint="eastAsia"/>
          </w:rPr>
          <w:t>非头条</w:t>
        </w:r>
      </w:ins>
      <w:ins w:id="1370" w:author="zhuhn" w:date="2016-10-13T09:34:00Z">
        <w:r>
          <w:rPr>
            <w:rFonts w:hint="eastAsia"/>
          </w:rPr>
          <w:t>新闻图片和新闻标题</w:t>
        </w:r>
      </w:ins>
      <w:ins w:id="1371" w:author="zhuhn" w:date="2016-10-13T09:33:00Z">
        <w:r>
          <w:rPr>
            <w:rFonts w:hint="eastAsia"/>
          </w:rPr>
          <w:t>显示在图片和摘要一栏</w:t>
        </w:r>
      </w:ins>
      <w:ins w:id="1372" w:author="zhuhn" w:date="2016-10-13T09:40:00Z">
        <w:r w:rsidR="00BA5AAE">
          <w:rPr>
            <w:rFonts w:hint="eastAsia"/>
          </w:rPr>
          <w:t>，</w:t>
        </w:r>
      </w:ins>
      <w:ins w:id="1373" w:author="zhuhn" w:date="2016-10-13T09:41:00Z">
        <w:r w:rsidR="00BA5AAE">
          <w:rPr>
            <w:rFonts w:hint="eastAsia"/>
          </w:rPr>
          <w:t>如果没有上传图片，应</w:t>
        </w:r>
      </w:ins>
      <w:ins w:id="1374" w:author="zhuhn" w:date="2016-10-13T09:42:00Z">
        <w:r w:rsidR="00BA5AAE">
          <w:rPr>
            <w:rFonts w:hint="eastAsia"/>
          </w:rPr>
          <w:t>自动</w:t>
        </w:r>
      </w:ins>
      <w:ins w:id="1375" w:author="zhuhn" w:date="2016-10-13T09:41:00Z">
        <w:r w:rsidR="00BA5AAE">
          <w:rPr>
            <w:rFonts w:hint="eastAsia"/>
          </w:rPr>
          <w:t>选取一张通用的图片作为显示</w:t>
        </w:r>
      </w:ins>
      <w:ins w:id="1376" w:author="zhuhn" w:date="2016-10-13T09:33:00Z">
        <w:r>
          <w:rPr>
            <w:rFonts w:hint="eastAsia"/>
          </w:rPr>
          <w:t>。</w:t>
        </w:r>
      </w:ins>
    </w:p>
    <w:p w:rsidR="008E2510" w:rsidRDefault="008E2510" w:rsidP="008E2510">
      <w:pPr>
        <w:spacing w:line="360" w:lineRule="auto"/>
        <w:ind w:firstLineChars="200" w:firstLine="420"/>
        <w:rPr>
          <w:ins w:id="1377" w:author="zhuhn" w:date="2016-10-13T09:33:00Z"/>
        </w:rPr>
      </w:pPr>
      <w:ins w:id="1378" w:author="zhuhn" w:date="2016-10-13T09:33:00Z">
        <w:r>
          <w:rPr>
            <w:rFonts w:hint="eastAsia"/>
          </w:rPr>
          <w:t>图片和摘要</w:t>
        </w:r>
        <w:proofErr w:type="gramStart"/>
        <w:r>
          <w:rPr>
            <w:rFonts w:hint="eastAsia"/>
          </w:rPr>
          <w:t>采用轮播效果</w:t>
        </w:r>
        <w:proofErr w:type="gramEnd"/>
        <w:r>
          <w:rPr>
            <w:rFonts w:hint="eastAsia"/>
          </w:rPr>
          <w:t>。</w:t>
        </w:r>
      </w:ins>
    </w:p>
    <w:p w:rsidR="00BA5AAE" w:rsidRDefault="00BA5AAE">
      <w:pPr>
        <w:spacing w:line="360" w:lineRule="auto"/>
        <w:ind w:firstLineChars="200" w:firstLine="420"/>
        <w:rPr>
          <w:ins w:id="1379" w:author="zhuhn" w:date="2016-10-13T09:47:00Z"/>
        </w:rPr>
      </w:pPr>
      <w:ins w:id="1380" w:author="zhuhn" w:date="2016-10-13T09:43:00Z">
        <w:r>
          <w:rPr>
            <w:rFonts w:hint="eastAsia"/>
          </w:rPr>
          <w:t>内容展示区右边设置栏目标签，</w:t>
        </w:r>
      </w:ins>
      <w:ins w:id="1381" w:author="zhuhn" w:date="2016-10-13T09:46:00Z">
        <w:r>
          <w:rPr>
            <w:rFonts w:hint="eastAsia"/>
          </w:rPr>
          <w:t>用于动态切换不同类别的信息展示。</w:t>
        </w:r>
        <w:bookmarkStart w:id="1382" w:name="OLE_LINK125"/>
        <w:bookmarkStart w:id="1383" w:name="OLE_LINK126"/>
        <w:r>
          <w:rPr>
            <w:rFonts w:hint="eastAsia"/>
          </w:rPr>
          <w:t>标签的触发可以是鼠标移动至标签上或者通过点击的方式</w:t>
        </w:r>
      </w:ins>
      <w:bookmarkEnd w:id="1382"/>
      <w:bookmarkEnd w:id="1383"/>
      <w:ins w:id="1384" w:author="zhuhn" w:date="2016-10-13T09:47:00Z">
        <w:r>
          <w:rPr>
            <w:rFonts w:hint="eastAsia"/>
          </w:rPr>
          <w:t>。</w:t>
        </w:r>
      </w:ins>
    </w:p>
    <w:p w:rsidR="00BA5AAE" w:rsidRDefault="00BA5AAE">
      <w:pPr>
        <w:spacing w:line="360" w:lineRule="auto"/>
        <w:ind w:firstLineChars="200" w:firstLine="420"/>
        <w:rPr>
          <w:ins w:id="1385" w:author="zhuhn" w:date="2016-10-13T09:52:00Z"/>
        </w:rPr>
        <w:pPrChange w:id="1386" w:author="zhuhn" w:date="2016-10-13T09:25:00Z">
          <w:pPr>
            <w:widowControl/>
            <w:jc w:val="left"/>
          </w:pPr>
        </w:pPrChange>
      </w:pPr>
      <w:ins w:id="1387" w:author="zhuhn" w:date="2016-10-13T09:44:00Z">
        <w:r>
          <w:rPr>
            <w:rFonts w:hint="eastAsia"/>
          </w:rPr>
          <w:t>每个栏目下的内容以</w:t>
        </w:r>
      </w:ins>
      <w:ins w:id="1388" w:author="zhuhn" w:date="2016-10-13T09:47:00Z">
        <w:r>
          <w:rPr>
            <w:rFonts w:hint="eastAsia"/>
          </w:rPr>
          <w:t>标题</w:t>
        </w:r>
      </w:ins>
      <w:ins w:id="1389" w:author="zhuhn" w:date="2016-10-13T09:44:00Z">
        <w:r>
          <w:rPr>
            <w:rFonts w:hint="eastAsia"/>
          </w:rPr>
          <w:t>列表形式显示。</w:t>
        </w:r>
      </w:ins>
    </w:p>
    <w:p w:rsidR="00BA5AAE" w:rsidRDefault="00BA5AAE">
      <w:pPr>
        <w:spacing w:line="360" w:lineRule="auto"/>
        <w:ind w:firstLineChars="200" w:firstLine="420"/>
        <w:rPr>
          <w:ins w:id="1390" w:author="zhuhn" w:date="2016-10-13T09:58:00Z"/>
        </w:rPr>
        <w:pPrChange w:id="1391" w:author="zhuhn" w:date="2016-10-13T09:52:00Z">
          <w:pPr>
            <w:widowControl/>
            <w:jc w:val="left"/>
          </w:pPr>
        </w:pPrChange>
      </w:pPr>
      <w:bookmarkStart w:id="1392" w:name="OLE_LINK134"/>
      <w:bookmarkStart w:id="1393" w:name="OLE_LINK133"/>
      <w:ins w:id="1394" w:author="zhuhn" w:date="2016-10-13T09:53:00Z">
        <w:r>
          <w:rPr>
            <w:rFonts w:hint="eastAsia"/>
          </w:rPr>
          <w:t>新闻资讯频道目前设置的栏目</w:t>
        </w:r>
      </w:ins>
      <w:ins w:id="1395" w:author="zhuhn" w:date="2016-10-13T09:54:00Z">
        <w:r>
          <w:rPr>
            <w:rFonts w:hint="eastAsia"/>
          </w:rPr>
          <w:t>标签数量为</w:t>
        </w:r>
        <w:r>
          <w:rPr>
            <w:rFonts w:hint="eastAsia"/>
          </w:rPr>
          <w:t>3</w:t>
        </w:r>
        <w:r>
          <w:rPr>
            <w:rFonts w:hint="eastAsia"/>
          </w:rPr>
          <w:t>个</w:t>
        </w:r>
      </w:ins>
      <w:ins w:id="1396" w:author="zhuhn" w:date="2016-10-13T09:53:00Z">
        <w:r>
          <w:rPr>
            <w:rFonts w:hint="eastAsia"/>
          </w:rPr>
          <w:t>，</w:t>
        </w:r>
      </w:ins>
      <w:ins w:id="1397" w:author="zhuhn" w:date="2016-10-13T09:52:00Z">
        <w:r>
          <w:rPr>
            <w:rFonts w:hint="eastAsia"/>
          </w:rPr>
          <w:t>考虑到后续有增加栏目的可能性，栏目标签应该</w:t>
        </w:r>
      </w:ins>
      <w:ins w:id="1398" w:author="zhuhn" w:date="2016-10-13T09:53:00Z">
        <w:r>
          <w:rPr>
            <w:rFonts w:hint="eastAsia"/>
          </w:rPr>
          <w:t>能够从后台添加。</w:t>
        </w:r>
      </w:ins>
      <w:bookmarkEnd w:id="1392"/>
      <w:bookmarkEnd w:id="1393"/>
    </w:p>
    <w:p w:rsidR="00BA5AAE" w:rsidRDefault="00BA5AAE">
      <w:pPr>
        <w:spacing w:line="360" w:lineRule="auto"/>
        <w:ind w:firstLineChars="200" w:firstLine="420"/>
        <w:rPr>
          <w:ins w:id="1399" w:author="zhuhn" w:date="2016-10-13T09:47:00Z"/>
        </w:rPr>
        <w:pPrChange w:id="1400" w:author="zhuhn" w:date="2016-10-13T09:52:00Z">
          <w:pPr>
            <w:widowControl/>
            <w:jc w:val="left"/>
          </w:pPr>
        </w:pPrChange>
      </w:pPr>
      <w:ins w:id="1401" w:author="zhuhn" w:date="2016-10-13T09:58:00Z">
        <w:r>
          <w:rPr>
            <w:rFonts w:hint="eastAsia"/>
          </w:rPr>
          <w:t>栏目标签</w:t>
        </w:r>
        <w:r w:rsidR="00B3456A">
          <w:rPr>
            <w:rFonts w:hint="eastAsia"/>
          </w:rPr>
          <w:t>应设置为链接</w:t>
        </w:r>
      </w:ins>
      <w:ins w:id="1402" w:author="zhuhn" w:date="2016-10-13T09:59:00Z">
        <w:r w:rsidR="00B3456A">
          <w:rPr>
            <w:rFonts w:hint="eastAsia"/>
          </w:rPr>
          <w:t>，</w:t>
        </w:r>
      </w:ins>
      <w:ins w:id="1403" w:author="zhuhn" w:date="2016-10-13T09:58:00Z">
        <w:r>
          <w:rPr>
            <w:rFonts w:hint="eastAsia"/>
          </w:rPr>
          <w:t>点击</w:t>
        </w:r>
      </w:ins>
      <w:ins w:id="1404" w:author="zhuhn" w:date="2016-10-13T09:59:00Z">
        <w:r w:rsidR="00B3456A">
          <w:rPr>
            <w:rFonts w:hint="eastAsia"/>
          </w:rPr>
          <w:t>之后进入相应的专栏页面。</w:t>
        </w:r>
      </w:ins>
      <w:ins w:id="1405" w:author="zhuhn" w:date="2016-10-13T10:00:00Z">
        <w:r w:rsidR="00B3456A">
          <w:rPr>
            <w:rFonts w:hint="eastAsia"/>
          </w:rPr>
          <w:t>新闻资讯频道的</w:t>
        </w:r>
      </w:ins>
      <w:ins w:id="1406" w:author="zhuhn" w:date="2016-10-13T09:59:00Z">
        <w:r w:rsidR="00B3456A">
          <w:rPr>
            <w:rFonts w:hint="eastAsia"/>
          </w:rPr>
          <w:t>专栏页面需求请参考</w:t>
        </w:r>
        <w:r w:rsidR="00B3456A">
          <w:rPr>
            <w:rFonts w:hint="eastAsia"/>
          </w:rPr>
          <w:t>5.7</w:t>
        </w:r>
        <w:r w:rsidR="00B3456A">
          <w:rPr>
            <w:rFonts w:hint="eastAsia"/>
          </w:rPr>
          <w:t>章节</w:t>
        </w:r>
      </w:ins>
    </w:p>
    <w:p w:rsidR="00BA5AAE" w:rsidRDefault="00BA5AAE">
      <w:pPr>
        <w:spacing w:line="360" w:lineRule="auto"/>
        <w:ind w:firstLineChars="200" w:firstLine="420"/>
        <w:rPr>
          <w:ins w:id="1407" w:author="zhuhn" w:date="2016-10-13T09:47:00Z"/>
        </w:rPr>
        <w:pPrChange w:id="1408" w:author="zhuhn" w:date="2016-10-13T09:25:00Z">
          <w:pPr>
            <w:widowControl/>
            <w:jc w:val="left"/>
          </w:pPr>
        </w:pPrChange>
      </w:pPr>
      <w:ins w:id="1409" w:author="zhuhn" w:date="2016-10-13T09:47:00Z">
        <w:r>
          <w:rPr>
            <w:rFonts w:hint="eastAsia"/>
          </w:rPr>
          <w:t>头条、图片摘要、新闻列表</w:t>
        </w:r>
      </w:ins>
      <w:ins w:id="1410" w:author="zhuhn" w:date="2016-10-13T09:48:00Z">
        <w:r>
          <w:rPr>
            <w:rFonts w:hint="eastAsia"/>
          </w:rPr>
          <w:t>都应设置为链接，点击之后可以</w:t>
        </w:r>
      </w:ins>
      <w:ins w:id="1411" w:author="zhuhn" w:date="2016-10-13T09:49:00Z">
        <w:r>
          <w:rPr>
            <w:rFonts w:hint="eastAsia"/>
          </w:rPr>
          <w:t>进入</w:t>
        </w:r>
      </w:ins>
      <w:ins w:id="1412" w:author="zhuhn" w:date="2016-10-13T10:00:00Z">
        <w:r w:rsidR="00B3456A">
          <w:rPr>
            <w:rFonts w:hint="eastAsia"/>
          </w:rPr>
          <w:t>该条</w:t>
        </w:r>
      </w:ins>
      <w:ins w:id="1413" w:author="zhuhn" w:date="2016-10-13T09:49:00Z">
        <w:r>
          <w:rPr>
            <w:rFonts w:hint="eastAsia"/>
          </w:rPr>
          <w:t>新闻资讯的二级页面。（</w:t>
        </w:r>
      </w:ins>
      <w:ins w:id="1414" w:author="zhuhn" w:date="2016-10-13T09:50:00Z">
        <w:r>
          <w:rPr>
            <w:rFonts w:hint="eastAsia"/>
          </w:rPr>
          <w:t>新闻资讯的</w:t>
        </w:r>
      </w:ins>
      <w:ins w:id="1415" w:author="zhuhn" w:date="2016-10-13T09:49:00Z">
        <w:r>
          <w:rPr>
            <w:rFonts w:hint="eastAsia"/>
          </w:rPr>
          <w:t>二级页面需求请参考</w:t>
        </w:r>
        <w:r>
          <w:rPr>
            <w:rFonts w:hint="eastAsia"/>
          </w:rPr>
          <w:t>5.</w:t>
        </w:r>
      </w:ins>
      <w:ins w:id="1416" w:author="zhuhn" w:date="2016-10-13T09:50:00Z">
        <w:r>
          <w:rPr>
            <w:rFonts w:hint="eastAsia"/>
          </w:rPr>
          <w:t>7</w:t>
        </w:r>
      </w:ins>
      <w:ins w:id="1417" w:author="zhuhn" w:date="2016-10-13T09:49:00Z">
        <w:r>
          <w:rPr>
            <w:rFonts w:hint="eastAsia"/>
          </w:rPr>
          <w:t>章节）</w:t>
        </w:r>
      </w:ins>
    </w:p>
    <w:p w:rsidR="00BA5AAE" w:rsidRDefault="00BA5AAE" w:rsidP="00BA5AAE">
      <w:pPr>
        <w:spacing w:line="360" w:lineRule="auto"/>
        <w:ind w:firstLineChars="200" w:firstLine="420"/>
        <w:rPr>
          <w:ins w:id="1418" w:author="zhuhn" w:date="2016-10-13T09:51:00Z"/>
        </w:rPr>
      </w:pPr>
      <w:ins w:id="1419" w:author="zhuhn" w:date="2016-10-13T09:51:00Z">
        <w:r>
          <w:rPr>
            <w:rFonts w:hint="eastAsia"/>
          </w:rPr>
          <w:t>新闻</w:t>
        </w:r>
        <w:bookmarkStart w:id="1420" w:name="OLE_LINK146"/>
        <w:bookmarkStart w:id="1421" w:name="OLE_LINK147"/>
        <w:r>
          <w:rPr>
            <w:rFonts w:hint="eastAsia"/>
          </w:rPr>
          <w:t>资讯频道的显示效果如下图所示</w:t>
        </w:r>
        <w:bookmarkEnd w:id="1420"/>
        <w:bookmarkEnd w:id="1421"/>
      </w:ins>
    </w:p>
    <w:p w:rsidR="00BA5AAE" w:rsidRPr="00DF4C2F" w:rsidRDefault="00BA5AAE" w:rsidP="00BA5AAE">
      <w:pPr>
        <w:jc w:val="center"/>
        <w:rPr>
          <w:ins w:id="1422" w:author="zhuhn" w:date="2016-10-13T09:51:00Z"/>
        </w:rPr>
      </w:pPr>
      <w:ins w:id="1423" w:author="zhuhn" w:date="2016-10-13T09:51:00Z">
        <w:r>
          <w:object w:dxaOrig="12433" w:dyaOrig="3873">
            <v:shape id="_x0000_i1040" type="#_x0000_t75" style="width:415.5pt;height:129pt" o:ole="">
              <v:imagedata r:id="rId49" o:title=""/>
            </v:shape>
            <o:OLEObject Type="Embed" ProgID="Visio.Drawing.11" ShapeID="_x0000_i1040" DrawAspect="Content" ObjectID="_1537973090" r:id="rId50"/>
          </w:object>
        </w:r>
      </w:ins>
    </w:p>
    <w:p w:rsidR="00BA5AAE" w:rsidRPr="00003BF9" w:rsidRDefault="00BA5AAE" w:rsidP="00BA5AAE">
      <w:pPr>
        <w:spacing w:line="360" w:lineRule="auto"/>
        <w:ind w:firstLineChars="200" w:firstLine="420"/>
        <w:rPr>
          <w:ins w:id="1424" w:author="zhuhn" w:date="2016-10-13T09:47:00Z"/>
        </w:rPr>
      </w:pPr>
      <w:ins w:id="1425" w:author="zhuhn" w:date="2016-10-13T09:54:00Z">
        <w:r>
          <w:rPr>
            <w:rFonts w:hint="eastAsia"/>
            <w:kern w:val="0"/>
          </w:rPr>
          <w:lastRenderedPageBreak/>
          <w:t>栏目标签</w:t>
        </w:r>
      </w:ins>
      <w:ins w:id="1426" w:author="zhuhn" w:date="2016-10-13T09:47:00Z">
        <w:r>
          <w:rPr>
            <w:rFonts w:hint="eastAsia"/>
            <w:kern w:val="0"/>
          </w:rPr>
          <w:t>分别设置为“信息公告”、“新闻资讯”、“政策法规”。</w:t>
        </w:r>
      </w:ins>
    </w:p>
    <w:p w:rsidR="00BA5AAE" w:rsidRDefault="00BA5AAE">
      <w:pPr>
        <w:spacing w:line="360" w:lineRule="auto"/>
        <w:ind w:firstLineChars="200" w:firstLine="420"/>
        <w:rPr>
          <w:ins w:id="1427" w:author="zhuhn" w:date="2016-10-13T09:42:00Z"/>
        </w:rPr>
        <w:pPrChange w:id="1428" w:author="zhuhn" w:date="2016-10-13T09:55:00Z">
          <w:pPr>
            <w:widowControl/>
            <w:jc w:val="left"/>
          </w:pPr>
        </w:pPrChange>
      </w:pPr>
      <w:ins w:id="1429" w:author="zhuhn" w:date="2016-10-13T09:54:00Z">
        <w:r>
          <w:rPr>
            <w:rFonts w:hint="eastAsia"/>
          </w:rPr>
          <w:t>每个栏目下</w:t>
        </w:r>
      </w:ins>
      <w:bookmarkStart w:id="1430" w:name="OLE_LINK123"/>
      <w:bookmarkStart w:id="1431" w:name="OLE_LINK124"/>
      <w:ins w:id="1432" w:author="zhuhn" w:date="2016-10-13T09:55:00Z">
        <w:r>
          <w:rPr>
            <w:rFonts w:hint="eastAsia"/>
          </w:rPr>
          <w:t>显示对应的列表：</w:t>
        </w:r>
      </w:ins>
      <w:ins w:id="1433" w:author="zhuhn" w:date="2016-10-13T09:44:00Z">
        <w:r>
          <w:rPr>
            <w:rFonts w:hint="eastAsia"/>
          </w:rPr>
          <w:t>“</w:t>
        </w:r>
      </w:ins>
      <w:ins w:id="1434" w:author="zhuhn" w:date="2016-10-13T09:45:00Z">
        <w:r>
          <w:rPr>
            <w:rFonts w:hint="eastAsia"/>
          </w:rPr>
          <w:t>信息公告</w:t>
        </w:r>
      </w:ins>
      <w:ins w:id="1435" w:author="zhuhn" w:date="2016-10-13T09:44:00Z">
        <w:r>
          <w:rPr>
            <w:rFonts w:hint="eastAsia"/>
          </w:rPr>
          <w:t>”</w:t>
        </w:r>
      </w:ins>
      <w:ins w:id="1436" w:author="zhuhn" w:date="2016-10-13T09:45:00Z">
        <w:r>
          <w:rPr>
            <w:rFonts w:hint="eastAsia"/>
          </w:rPr>
          <w:t>栏下面</w:t>
        </w:r>
      </w:ins>
      <w:ins w:id="1437" w:author="zhuhn" w:date="2016-10-13T09:55:00Z">
        <w:r>
          <w:rPr>
            <w:rFonts w:hint="eastAsia"/>
          </w:rPr>
          <w:t>应</w:t>
        </w:r>
      </w:ins>
      <w:ins w:id="1438" w:author="zhuhn" w:date="2016-10-13T09:45:00Z">
        <w:r>
          <w:rPr>
            <w:rFonts w:hint="eastAsia"/>
          </w:rPr>
          <w:t>显示公告列表</w:t>
        </w:r>
      </w:ins>
      <w:bookmarkEnd w:id="1430"/>
      <w:bookmarkEnd w:id="1431"/>
      <w:ins w:id="1439" w:author="zhuhn" w:date="2016-10-13T09:55:00Z">
        <w:r>
          <w:rPr>
            <w:rFonts w:hint="eastAsia"/>
          </w:rPr>
          <w:t>，</w:t>
        </w:r>
      </w:ins>
      <w:ins w:id="1440" w:author="zhuhn" w:date="2016-10-13T09:45:00Z">
        <w:r>
          <w:rPr>
            <w:rFonts w:hint="eastAsia"/>
          </w:rPr>
          <w:t>“</w:t>
        </w:r>
      </w:ins>
      <w:ins w:id="1441" w:author="zhuhn" w:date="2016-10-13T09:55:00Z">
        <w:r>
          <w:rPr>
            <w:rFonts w:hint="eastAsia"/>
          </w:rPr>
          <w:t>新闻资讯</w:t>
        </w:r>
      </w:ins>
      <w:ins w:id="1442" w:author="zhuhn" w:date="2016-10-13T09:45:00Z">
        <w:r>
          <w:rPr>
            <w:rFonts w:hint="eastAsia"/>
          </w:rPr>
          <w:t>”栏下面</w:t>
        </w:r>
      </w:ins>
      <w:ins w:id="1443" w:author="zhuhn" w:date="2016-10-13T09:55:00Z">
        <w:r>
          <w:rPr>
            <w:rFonts w:hint="eastAsia"/>
          </w:rPr>
          <w:t>应</w:t>
        </w:r>
      </w:ins>
      <w:ins w:id="1444" w:author="zhuhn" w:date="2016-10-13T09:45:00Z">
        <w:r>
          <w:rPr>
            <w:rFonts w:hint="eastAsia"/>
          </w:rPr>
          <w:t>显示新闻列表</w:t>
        </w:r>
      </w:ins>
      <w:ins w:id="1445" w:author="zhuhn" w:date="2016-10-13T09:55:00Z">
        <w:r>
          <w:rPr>
            <w:rFonts w:hint="eastAsia"/>
          </w:rPr>
          <w:t>，“政策法规”栏下面应显示</w:t>
        </w:r>
      </w:ins>
      <w:ins w:id="1446" w:author="zhuhn" w:date="2016-10-13T09:56:00Z">
        <w:r>
          <w:rPr>
            <w:rFonts w:hint="eastAsia"/>
          </w:rPr>
          <w:t>新颁布的政策法规列表。</w:t>
        </w:r>
      </w:ins>
    </w:p>
    <w:p w:rsidR="00BA5AAE" w:rsidRDefault="00BA5AAE" w:rsidP="00BA5AAE">
      <w:pPr>
        <w:pStyle w:val="3"/>
        <w:rPr>
          <w:ins w:id="1447" w:author="zhuhn" w:date="2016-10-13T09:57:00Z"/>
          <w:kern w:val="0"/>
        </w:rPr>
      </w:pPr>
      <w:bookmarkStart w:id="1448" w:name="_Toc464203425"/>
      <w:bookmarkStart w:id="1449" w:name="_Toc464224710"/>
      <w:ins w:id="1450" w:author="zhuhn" w:date="2016-10-13T09:57:00Z">
        <w:r>
          <w:rPr>
            <w:rFonts w:hint="eastAsia"/>
            <w:kern w:val="0"/>
          </w:rPr>
          <w:t>公益大数据频道</w:t>
        </w:r>
        <w:bookmarkEnd w:id="1448"/>
        <w:bookmarkEnd w:id="1449"/>
      </w:ins>
    </w:p>
    <w:p w:rsidR="00BA5AAE" w:rsidRDefault="0075758E" w:rsidP="00BA5AAE">
      <w:pPr>
        <w:spacing w:line="360" w:lineRule="auto"/>
        <w:ind w:firstLineChars="200" w:firstLine="420"/>
        <w:rPr>
          <w:ins w:id="1451" w:author="zhuhn" w:date="2016-10-13T09:57:00Z"/>
        </w:rPr>
      </w:pPr>
      <w:bookmarkStart w:id="1452" w:name="OLE_LINK142"/>
      <w:bookmarkStart w:id="1453" w:name="OLE_LINK143"/>
      <w:ins w:id="1454" w:author="zhuhn" w:date="2016-10-13T10:13:00Z">
        <w:r>
          <w:rPr>
            <w:rFonts w:hint="eastAsia"/>
          </w:rPr>
          <w:t>公益</w:t>
        </w:r>
      </w:ins>
      <w:ins w:id="1455" w:author="zhuhn" w:date="2016-10-13T10:14:00Z">
        <w:r>
          <w:rPr>
            <w:rFonts w:hint="eastAsia"/>
          </w:rPr>
          <w:t>大数据</w:t>
        </w:r>
      </w:ins>
      <w:ins w:id="1456" w:author="zhuhn" w:date="2016-10-13T09:57:00Z">
        <w:r w:rsidR="00BA5AAE">
          <w:rPr>
            <w:rFonts w:hint="eastAsia"/>
          </w:rPr>
          <w:t>频道需要显示的内容如下表</w:t>
        </w:r>
      </w:ins>
    </w:p>
    <w:tbl>
      <w:tblPr>
        <w:tblStyle w:val="ab"/>
        <w:tblW w:w="0" w:type="auto"/>
        <w:tblLook w:val="04A0" w:firstRow="1" w:lastRow="0" w:firstColumn="1" w:lastColumn="0" w:noHBand="0" w:noVBand="1"/>
      </w:tblPr>
      <w:tblGrid>
        <w:gridCol w:w="2840"/>
        <w:gridCol w:w="2841"/>
        <w:gridCol w:w="2841"/>
      </w:tblGrid>
      <w:tr w:rsidR="0075758E" w:rsidTr="00643AE3">
        <w:trPr>
          <w:ins w:id="1457" w:author="zhuhn" w:date="2016-10-13T10:14:00Z"/>
        </w:trPr>
        <w:tc>
          <w:tcPr>
            <w:tcW w:w="2840" w:type="dxa"/>
          </w:tcPr>
          <w:bookmarkEnd w:id="1452"/>
          <w:bookmarkEnd w:id="1453"/>
          <w:p w:rsidR="0075758E" w:rsidRPr="00003BF9" w:rsidRDefault="0075758E" w:rsidP="00643AE3">
            <w:pPr>
              <w:spacing w:line="360" w:lineRule="auto"/>
              <w:rPr>
                <w:ins w:id="1458" w:author="zhuhn" w:date="2016-10-13T10:14:00Z"/>
                <w:b/>
              </w:rPr>
            </w:pPr>
            <w:ins w:id="1459" w:author="zhuhn" w:date="2016-10-13T10:14:00Z">
              <w:r w:rsidRPr="00003BF9">
                <w:rPr>
                  <w:rFonts w:hint="eastAsia"/>
                  <w:b/>
                </w:rPr>
                <w:t>显示内容</w:t>
              </w:r>
            </w:ins>
          </w:p>
        </w:tc>
        <w:tc>
          <w:tcPr>
            <w:tcW w:w="2841" w:type="dxa"/>
          </w:tcPr>
          <w:p w:rsidR="0075758E" w:rsidRPr="00003BF9" w:rsidRDefault="0075758E" w:rsidP="00643AE3">
            <w:pPr>
              <w:spacing w:line="360" w:lineRule="auto"/>
              <w:rPr>
                <w:ins w:id="1460" w:author="zhuhn" w:date="2016-10-13T10:14:00Z"/>
                <w:b/>
              </w:rPr>
            </w:pPr>
            <w:ins w:id="1461" w:author="zhuhn" w:date="2016-10-13T10:14:00Z">
              <w:r w:rsidRPr="00003BF9">
                <w:rPr>
                  <w:rFonts w:hint="eastAsia"/>
                  <w:b/>
                </w:rPr>
                <w:t>数据</w:t>
              </w:r>
              <w:r>
                <w:rPr>
                  <w:rFonts w:hint="eastAsia"/>
                  <w:b/>
                </w:rPr>
                <w:t>格</w:t>
              </w:r>
              <w:r w:rsidRPr="00003BF9">
                <w:rPr>
                  <w:rFonts w:hint="eastAsia"/>
                  <w:b/>
                </w:rPr>
                <w:t>式</w:t>
              </w:r>
            </w:ins>
          </w:p>
        </w:tc>
        <w:tc>
          <w:tcPr>
            <w:tcW w:w="2841" w:type="dxa"/>
          </w:tcPr>
          <w:p w:rsidR="0075758E" w:rsidRPr="00003BF9" w:rsidRDefault="0075758E" w:rsidP="00643AE3">
            <w:pPr>
              <w:spacing w:line="360" w:lineRule="auto"/>
              <w:rPr>
                <w:ins w:id="1462" w:author="zhuhn" w:date="2016-10-13T10:14:00Z"/>
                <w:b/>
              </w:rPr>
            </w:pPr>
            <w:ins w:id="1463" w:author="zhuhn" w:date="2016-10-13T10:14:00Z">
              <w:r w:rsidRPr="00003BF9">
                <w:rPr>
                  <w:rFonts w:hint="eastAsia"/>
                  <w:b/>
                </w:rPr>
                <w:t>数据来源</w:t>
              </w:r>
            </w:ins>
          </w:p>
        </w:tc>
      </w:tr>
      <w:tr w:rsidR="0075758E" w:rsidTr="00643AE3">
        <w:trPr>
          <w:ins w:id="1464" w:author="zhuhn" w:date="2016-10-13T10:14:00Z"/>
        </w:trPr>
        <w:tc>
          <w:tcPr>
            <w:tcW w:w="2840" w:type="dxa"/>
          </w:tcPr>
          <w:p w:rsidR="0075758E" w:rsidRDefault="0075758E" w:rsidP="00643AE3">
            <w:pPr>
              <w:spacing w:line="360" w:lineRule="auto"/>
              <w:rPr>
                <w:ins w:id="1465" w:author="zhuhn" w:date="2016-10-13T10:14:00Z"/>
              </w:rPr>
            </w:pPr>
            <w:ins w:id="1466" w:author="zhuhn" w:date="2016-10-13T10:18:00Z">
              <w:r>
                <w:rPr>
                  <w:rFonts w:hint="eastAsia"/>
                </w:rPr>
                <w:t>公益</w:t>
              </w:r>
            </w:ins>
            <w:ins w:id="1467" w:author="zhuhn" w:date="2016-10-13T10:19:00Z">
              <w:r>
                <w:rPr>
                  <w:rFonts w:hint="eastAsia"/>
                </w:rPr>
                <w:t>基地排行</w:t>
              </w:r>
            </w:ins>
          </w:p>
        </w:tc>
        <w:tc>
          <w:tcPr>
            <w:tcW w:w="2841" w:type="dxa"/>
          </w:tcPr>
          <w:p w:rsidR="0075758E" w:rsidRDefault="0075758E" w:rsidP="00643AE3">
            <w:pPr>
              <w:spacing w:line="360" w:lineRule="auto"/>
              <w:rPr>
                <w:ins w:id="1468" w:author="zhuhn" w:date="2016-10-13T10:14:00Z"/>
              </w:rPr>
            </w:pPr>
            <w:bookmarkStart w:id="1469" w:name="OLE_LINK144"/>
            <w:bookmarkStart w:id="1470" w:name="OLE_LINK145"/>
            <w:ins w:id="1471" w:author="zhuhn" w:date="2016-10-13T10:19:00Z">
              <w:r>
                <w:rPr>
                  <w:rFonts w:hint="eastAsia"/>
                </w:rPr>
                <w:t>统计数据</w:t>
              </w:r>
            </w:ins>
            <w:bookmarkEnd w:id="1469"/>
            <w:bookmarkEnd w:id="1470"/>
          </w:p>
        </w:tc>
        <w:tc>
          <w:tcPr>
            <w:tcW w:w="2841" w:type="dxa"/>
          </w:tcPr>
          <w:p w:rsidR="0075758E" w:rsidRDefault="0075758E" w:rsidP="00643AE3">
            <w:pPr>
              <w:spacing w:line="360" w:lineRule="auto"/>
              <w:rPr>
                <w:ins w:id="1472" w:author="zhuhn" w:date="2016-10-13T10:14:00Z"/>
              </w:rPr>
            </w:pPr>
            <w:ins w:id="1473" w:author="zhuhn" w:date="2016-10-13T10:20:00Z">
              <w:r>
                <w:rPr>
                  <w:rFonts w:hint="eastAsia"/>
                </w:rPr>
                <w:t>政务信息管理系统</w:t>
              </w:r>
            </w:ins>
          </w:p>
        </w:tc>
      </w:tr>
      <w:tr w:rsidR="0075758E" w:rsidTr="00643AE3">
        <w:trPr>
          <w:ins w:id="1474" w:author="zhuhn" w:date="2016-10-13T10:14:00Z"/>
        </w:trPr>
        <w:tc>
          <w:tcPr>
            <w:tcW w:w="2840" w:type="dxa"/>
          </w:tcPr>
          <w:p w:rsidR="0075758E" w:rsidRDefault="0075758E" w:rsidP="00643AE3">
            <w:pPr>
              <w:spacing w:line="360" w:lineRule="auto"/>
              <w:rPr>
                <w:ins w:id="1475" w:author="zhuhn" w:date="2016-10-13T10:14:00Z"/>
              </w:rPr>
            </w:pPr>
            <w:ins w:id="1476" w:author="zhuhn" w:date="2016-10-13T10:19:00Z">
              <w:r>
                <w:rPr>
                  <w:rFonts w:hint="eastAsia"/>
                </w:rPr>
                <w:t>公益时长排行</w:t>
              </w:r>
            </w:ins>
          </w:p>
        </w:tc>
        <w:tc>
          <w:tcPr>
            <w:tcW w:w="2841" w:type="dxa"/>
          </w:tcPr>
          <w:p w:rsidR="0075758E" w:rsidRDefault="0075758E" w:rsidP="00643AE3">
            <w:pPr>
              <w:spacing w:line="360" w:lineRule="auto"/>
              <w:rPr>
                <w:ins w:id="1477" w:author="zhuhn" w:date="2016-10-13T10:14:00Z"/>
              </w:rPr>
            </w:pPr>
            <w:ins w:id="1478" w:author="zhuhn" w:date="2016-10-13T10:19:00Z">
              <w:r>
                <w:rPr>
                  <w:rFonts w:hint="eastAsia"/>
                </w:rPr>
                <w:t>统计数据</w:t>
              </w:r>
            </w:ins>
          </w:p>
        </w:tc>
        <w:tc>
          <w:tcPr>
            <w:tcW w:w="2841" w:type="dxa"/>
          </w:tcPr>
          <w:p w:rsidR="0075758E" w:rsidRDefault="0075758E" w:rsidP="00643AE3">
            <w:pPr>
              <w:spacing w:line="360" w:lineRule="auto"/>
              <w:rPr>
                <w:ins w:id="1479" w:author="zhuhn" w:date="2016-10-13T10:14:00Z"/>
              </w:rPr>
            </w:pPr>
            <w:ins w:id="1480" w:author="zhuhn" w:date="2016-10-13T10:20:00Z">
              <w:r>
                <w:rPr>
                  <w:rFonts w:hint="eastAsia"/>
                </w:rPr>
                <w:t>公益组织信息管理系统</w:t>
              </w:r>
            </w:ins>
          </w:p>
        </w:tc>
      </w:tr>
    </w:tbl>
    <w:p w:rsidR="004020FD" w:rsidRDefault="00AD1CE4">
      <w:pPr>
        <w:spacing w:line="360" w:lineRule="auto"/>
        <w:ind w:firstLineChars="200" w:firstLine="420"/>
        <w:rPr>
          <w:ins w:id="1481" w:author="zhuhn" w:date="2016-10-13T19:28:00Z"/>
          <w:kern w:val="0"/>
        </w:rPr>
      </w:pPr>
      <w:bookmarkStart w:id="1482" w:name="OLE_LINK148"/>
      <w:bookmarkStart w:id="1483" w:name="OLE_LINK149"/>
      <w:ins w:id="1484" w:author="zhuhn" w:date="2016-10-13T17:41:00Z">
        <w:r>
          <w:rPr>
            <w:rFonts w:hint="eastAsia"/>
          </w:rPr>
          <w:t>公益大</w:t>
        </w:r>
        <w:r>
          <w:rPr>
            <w:rFonts w:hint="eastAsia"/>
            <w:kern w:val="0"/>
          </w:rPr>
          <w:t>数据频道</w:t>
        </w:r>
      </w:ins>
      <w:ins w:id="1485" w:author="zhuhn" w:date="2016-10-13T17:43:00Z">
        <w:r>
          <w:rPr>
            <w:rFonts w:hint="eastAsia"/>
            <w:kern w:val="0"/>
          </w:rPr>
          <w:t>的数据</w:t>
        </w:r>
      </w:ins>
      <w:ins w:id="1486" w:author="zhuhn" w:date="2016-10-13T17:44:00Z">
        <w:r>
          <w:rPr>
            <w:rFonts w:hint="eastAsia"/>
            <w:kern w:val="0"/>
          </w:rPr>
          <w:t>来自业务系统后台的</w:t>
        </w:r>
      </w:ins>
      <w:ins w:id="1487" w:author="zhuhn" w:date="2016-10-13T17:43:00Z">
        <w:r>
          <w:rPr>
            <w:rFonts w:hint="eastAsia"/>
            <w:kern w:val="0"/>
          </w:rPr>
          <w:t>统计数据</w:t>
        </w:r>
      </w:ins>
      <w:ins w:id="1488" w:author="zhuhn" w:date="2016-10-13T17:44:00Z">
        <w:r>
          <w:rPr>
            <w:rFonts w:hint="eastAsia"/>
            <w:kern w:val="0"/>
          </w:rPr>
          <w:t>，需要调用业务系统接口获取数据</w:t>
        </w:r>
      </w:ins>
      <w:ins w:id="1489" w:author="zhuhn" w:date="2016-10-13T19:28:00Z">
        <w:r w:rsidR="004020FD">
          <w:rPr>
            <w:rFonts w:hint="eastAsia"/>
            <w:kern w:val="0"/>
          </w:rPr>
          <w:t>。</w:t>
        </w:r>
      </w:ins>
    </w:p>
    <w:p w:rsidR="004020FD" w:rsidRDefault="004020FD">
      <w:pPr>
        <w:spacing w:line="360" w:lineRule="auto"/>
        <w:ind w:firstLineChars="200" w:firstLine="420"/>
        <w:rPr>
          <w:ins w:id="1490" w:author="zhuhn" w:date="2016-10-13T19:26:00Z"/>
          <w:kern w:val="0"/>
        </w:rPr>
      </w:pPr>
      <w:ins w:id="1491" w:author="zhuhn" w:date="2016-10-13T19:34:00Z">
        <w:r>
          <w:rPr>
            <w:rFonts w:hint="eastAsia"/>
            <w:kern w:val="0"/>
          </w:rPr>
          <w:t>接口返回的数据应该是已</w:t>
        </w:r>
      </w:ins>
      <w:ins w:id="1492" w:author="zhuhn" w:date="2016-10-13T19:33:00Z">
        <w:r>
          <w:rPr>
            <w:rFonts w:hint="eastAsia"/>
            <w:kern w:val="0"/>
          </w:rPr>
          <w:t>完成</w:t>
        </w:r>
      </w:ins>
      <w:ins w:id="1493" w:author="zhuhn" w:date="2016-10-13T19:34:00Z">
        <w:r>
          <w:rPr>
            <w:rFonts w:hint="eastAsia"/>
            <w:kern w:val="0"/>
          </w:rPr>
          <w:t>统计的汇总数据。</w:t>
        </w:r>
      </w:ins>
      <w:ins w:id="1494" w:author="zhuhn" w:date="2016-10-13T19:35:00Z">
        <w:r>
          <w:rPr>
            <w:rFonts w:hint="eastAsia"/>
            <w:kern w:val="0"/>
          </w:rPr>
          <w:t>数据的求和分组等业务逻辑</w:t>
        </w:r>
      </w:ins>
      <w:ins w:id="1495" w:author="zhuhn" w:date="2016-10-13T19:36:00Z">
        <w:r w:rsidR="004B6EE4">
          <w:rPr>
            <w:rFonts w:hint="eastAsia"/>
            <w:kern w:val="0"/>
          </w:rPr>
          <w:t>不应在</w:t>
        </w:r>
      </w:ins>
      <w:ins w:id="1496" w:author="zhuhn" w:date="2016-10-13T19:35:00Z">
        <w:r>
          <w:rPr>
            <w:rFonts w:hint="eastAsia"/>
            <w:kern w:val="0"/>
          </w:rPr>
          <w:t>CMS</w:t>
        </w:r>
      </w:ins>
      <w:ins w:id="1497" w:author="zhuhn" w:date="2016-10-13T19:36:00Z">
        <w:r w:rsidR="004B6EE4">
          <w:rPr>
            <w:rFonts w:hint="eastAsia"/>
            <w:kern w:val="0"/>
          </w:rPr>
          <w:t>实现</w:t>
        </w:r>
      </w:ins>
      <w:ins w:id="1498" w:author="zhuhn" w:date="2016-10-13T19:37:00Z">
        <w:r w:rsidR="004B6EE4">
          <w:rPr>
            <w:rFonts w:hint="eastAsia"/>
            <w:kern w:val="0"/>
          </w:rPr>
          <w:t>，</w:t>
        </w:r>
      </w:ins>
      <w:ins w:id="1499" w:author="zhuhn" w:date="2016-10-13T19:36:00Z">
        <w:r w:rsidR="004B6EE4">
          <w:rPr>
            <w:rFonts w:hint="eastAsia"/>
            <w:kern w:val="0"/>
          </w:rPr>
          <w:t>CMS</w:t>
        </w:r>
      </w:ins>
      <w:ins w:id="1500" w:author="zhuhn" w:date="2016-10-13T19:35:00Z">
        <w:r>
          <w:rPr>
            <w:rFonts w:hint="eastAsia"/>
            <w:kern w:val="0"/>
          </w:rPr>
          <w:t>只负责</w:t>
        </w:r>
      </w:ins>
      <w:ins w:id="1501" w:author="zhuhn" w:date="2016-10-13T19:36:00Z">
        <w:r w:rsidR="004B6EE4">
          <w:rPr>
            <w:rFonts w:hint="eastAsia"/>
            <w:kern w:val="0"/>
          </w:rPr>
          <w:t>将</w:t>
        </w:r>
      </w:ins>
      <w:ins w:id="1502" w:author="zhuhn" w:date="2016-10-13T19:27:00Z">
        <w:r>
          <w:rPr>
            <w:rFonts w:hint="eastAsia"/>
            <w:kern w:val="0"/>
          </w:rPr>
          <w:t>接口</w:t>
        </w:r>
      </w:ins>
      <w:ins w:id="1503" w:author="zhuhn" w:date="2016-10-13T19:37:00Z">
        <w:r w:rsidR="004B6EE4">
          <w:rPr>
            <w:rFonts w:hint="eastAsia"/>
            <w:kern w:val="0"/>
          </w:rPr>
          <w:t>返回的</w:t>
        </w:r>
      </w:ins>
      <w:ins w:id="1504" w:author="zhuhn" w:date="2016-10-13T19:26:00Z">
        <w:r>
          <w:rPr>
            <w:rFonts w:hint="eastAsia"/>
            <w:kern w:val="0"/>
          </w:rPr>
          <w:t>数据</w:t>
        </w:r>
      </w:ins>
      <w:ins w:id="1505" w:author="zhuhn" w:date="2016-10-13T19:36:00Z">
        <w:r w:rsidR="004B6EE4">
          <w:rPr>
            <w:rFonts w:hint="eastAsia"/>
            <w:kern w:val="0"/>
          </w:rPr>
          <w:t>直接展示</w:t>
        </w:r>
      </w:ins>
      <w:ins w:id="1506" w:author="zhuhn" w:date="2016-10-13T19:26:00Z">
        <w:r>
          <w:rPr>
            <w:rFonts w:hint="eastAsia"/>
            <w:kern w:val="0"/>
          </w:rPr>
          <w:t>。</w:t>
        </w:r>
      </w:ins>
    </w:p>
    <w:p w:rsidR="004B6EE4" w:rsidRDefault="00AD1CE4" w:rsidP="00AD1CE4">
      <w:pPr>
        <w:spacing w:line="360" w:lineRule="auto"/>
        <w:ind w:firstLineChars="200" w:firstLine="420"/>
        <w:rPr>
          <w:ins w:id="1507" w:author="zhuhn" w:date="2016-10-13T19:38:00Z"/>
          <w:kern w:val="0"/>
        </w:rPr>
      </w:pPr>
      <w:ins w:id="1508" w:author="zhuhn" w:date="2016-10-13T17:45:00Z">
        <w:r>
          <w:rPr>
            <w:rFonts w:hint="eastAsia"/>
            <w:kern w:val="0"/>
          </w:rPr>
          <w:t>在内容展示区，</w:t>
        </w:r>
      </w:ins>
      <w:ins w:id="1509" w:author="zhuhn" w:date="2016-10-13T17:46:00Z">
        <w:r>
          <w:rPr>
            <w:rFonts w:hint="eastAsia"/>
            <w:kern w:val="0"/>
          </w:rPr>
          <w:t>根据页面的篇幅，</w:t>
        </w:r>
      </w:ins>
      <w:ins w:id="1510" w:author="zhuhn" w:date="2016-10-13T17:45:00Z">
        <w:r>
          <w:rPr>
            <w:rFonts w:hint="eastAsia"/>
            <w:kern w:val="0"/>
          </w:rPr>
          <w:t>显示两</w:t>
        </w:r>
      </w:ins>
      <w:ins w:id="1511" w:author="zhuhn" w:date="2016-10-13T17:46:00Z">
        <w:r>
          <w:rPr>
            <w:rFonts w:hint="eastAsia"/>
            <w:kern w:val="0"/>
          </w:rPr>
          <w:t>组统计数据。</w:t>
        </w:r>
      </w:ins>
      <w:ins w:id="1512" w:author="zhuhn" w:date="2016-10-13T19:38:00Z">
        <w:r w:rsidR="004B6EE4">
          <w:rPr>
            <w:rFonts w:hint="eastAsia"/>
            <w:kern w:val="0"/>
          </w:rPr>
          <w:t>数据的显示方式按照统计结果进行从大到小排序。每组榜单只显示排名前十的</w:t>
        </w:r>
      </w:ins>
      <w:ins w:id="1513" w:author="zhuhn" w:date="2016-10-13T19:39:00Z">
        <w:r w:rsidR="004B6EE4">
          <w:rPr>
            <w:rFonts w:hint="eastAsia"/>
            <w:kern w:val="0"/>
          </w:rPr>
          <w:t>统计数据。</w:t>
        </w:r>
      </w:ins>
    </w:p>
    <w:p w:rsidR="00AD1CE4" w:rsidRDefault="004B6EE4" w:rsidP="00AD1CE4">
      <w:pPr>
        <w:spacing w:line="360" w:lineRule="auto"/>
        <w:ind w:firstLineChars="200" w:firstLine="420"/>
        <w:rPr>
          <w:ins w:id="1514" w:author="zhuhn" w:date="2016-10-13T17:49:00Z"/>
          <w:kern w:val="0"/>
        </w:rPr>
      </w:pPr>
      <w:ins w:id="1515" w:author="zhuhn" w:date="2016-10-13T19:39:00Z">
        <w:r>
          <w:rPr>
            <w:rFonts w:hint="eastAsia"/>
            <w:kern w:val="0"/>
          </w:rPr>
          <w:t>右上</w:t>
        </w:r>
      </w:ins>
      <w:ins w:id="1516" w:author="zhuhn" w:date="2016-10-13T19:41:00Z">
        <w:r>
          <w:rPr>
            <w:rFonts w:hint="eastAsia"/>
            <w:kern w:val="0"/>
          </w:rPr>
          <w:t>方</w:t>
        </w:r>
      </w:ins>
      <w:ins w:id="1517" w:author="zhuhn" w:date="2016-10-13T19:39:00Z">
        <w:r>
          <w:rPr>
            <w:rFonts w:hint="eastAsia"/>
            <w:kern w:val="0"/>
          </w:rPr>
          <w:t>设置“更多”</w:t>
        </w:r>
      </w:ins>
      <w:ins w:id="1518" w:author="zhuhn" w:date="2016-10-13T19:40:00Z">
        <w:r>
          <w:rPr>
            <w:rFonts w:hint="eastAsia"/>
            <w:kern w:val="0"/>
          </w:rPr>
          <w:t>标签，以</w:t>
        </w:r>
      </w:ins>
      <w:ins w:id="1519" w:author="zhuhn" w:date="2016-10-13T19:39:00Z">
        <w:r>
          <w:rPr>
            <w:rFonts w:hint="eastAsia"/>
            <w:kern w:val="0"/>
          </w:rPr>
          <w:t>链接</w:t>
        </w:r>
      </w:ins>
      <w:ins w:id="1520" w:author="zhuhn" w:date="2016-10-13T19:40:00Z">
        <w:r>
          <w:rPr>
            <w:rFonts w:hint="eastAsia"/>
            <w:kern w:val="0"/>
          </w:rPr>
          <w:t>至公益大数据二级页面。</w:t>
        </w:r>
        <w:r>
          <w:rPr>
            <w:rFonts w:hint="eastAsia"/>
          </w:rPr>
          <w:t>（页面需求请参考</w:t>
        </w:r>
        <w:r>
          <w:rPr>
            <w:rFonts w:hint="eastAsia"/>
          </w:rPr>
          <w:t>5.6</w:t>
        </w:r>
        <w:r>
          <w:rPr>
            <w:rFonts w:hint="eastAsia"/>
          </w:rPr>
          <w:t>章节）</w:t>
        </w:r>
      </w:ins>
    </w:p>
    <w:p w:rsidR="00AD1CE4" w:rsidRDefault="00AD1CE4" w:rsidP="00AD1CE4">
      <w:pPr>
        <w:spacing w:line="360" w:lineRule="auto"/>
        <w:ind w:firstLineChars="200" w:firstLine="420"/>
        <w:rPr>
          <w:ins w:id="1521" w:author="zhuhn" w:date="2016-10-13T17:49:00Z"/>
          <w:kern w:val="0"/>
        </w:rPr>
      </w:pPr>
      <w:ins w:id="1522" w:author="zhuhn" w:date="2016-10-13T17:49:00Z">
        <w:r>
          <w:rPr>
            <w:rFonts w:hint="eastAsia"/>
          </w:rPr>
          <w:t>公益大</w:t>
        </w:r>
        <w:r>
          <w:rPr>
            <w:rFonts w:hint="eastAsia"/>
            <w:kern w:val="0"/>
          </w:rPr>
          <w:t>数据频道的显示效果如下图所示</w:t>
        </w:r>
      </w:ins>
    </w:p>
    <w:p w:rsidR="00AD1CE4" w:rsidRDefault="00AD1CE4" w:rsidP="00AD1CE4">
      <w:pPr>
        <w:jc w:val="center"/>
        <w:rPr>
          <w:ins w:id="1523" w:author="zhuhn" w:date="2016-10-13T17:49:00Z"/>
        </w:rPr>
      </w:pPr>
      <w:ins w:id="1524" w:author="zhuhn" w:date="2016-10-13T17:49:00Z">
        <w:r>
          <w:rPr>
            <w:noProof/>
          </w:rPr>
          <w:drawing>
            <wp:inline distT="0" distB="0" distL="0" distR="0" wp14:anchorId="1E1DC95C" wp14:editId="77C27DC6">
              <wp:extent cx="5274310" cy="1534067"/>
              <wp:effectExtent l="0" t="0" r="2540" b="952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5274310" cy="1534067"/>
                      </a:xfrm>
                      <a:prstGeom prst="rect">
                        <a:avLst/>
                      </a:prstGeom>
                    </pic:spPr>
                  </pic:pic>
                </a:graphicData>
              </a:graphic>
            </wp:inline>
          </w:drawing>
        </w:r>
      </w:ins>
    </w:p>
    <w:p w:rsidR="004B6EE4" w:rsidRDefault="004B6EE4" w:rsidP="00AD1CE4">
      <w:pPr>
        <w:spacing w:line="360" w:lineRule="auto"/>
        <w:ind w:firstLineChars="200" w:firstLine="420"/>
        <w:rPr>
          <w:ins w:id="1525" w:author="zhuhn" w:date="2016-10-13T19:43:00Z"/>
          <w:kern w:val="0"/>
        </w:rPr>
      </w:pPr>
      <w:ins w:id="1526" w:author="zhuhn" w:date="2016-10-13T19:42:00Z">
        <w:r>
          <w:rPr>
            <w:rFonts w:hint="eastAsia"/>
            <w:kern w:val="0"/>
          </w:rPr>
          <w:t>目前</w:t>
        </w:r>
      </w:ins>
      <w:ins w:id="1527" w:author="zhuhn" w:date="2016-10-13T19:41:00Z">
        <w:r>
          <w:rPr>
            <w:rFonts w:hint="eastAsia"/>
            <w:kern w:val="0"/>
          </w:rPr>
          <w:t>已经确定</w:t>
        </w:r>
      </w:ins>
      <w:ins w:id="1528" w:author="zhuhn" w:date="2016-10-13T19:42:00Z">
        <w:r>
          <w:rPr>
            <w:rFonts w:hint="eastAsia"/>
            <w:kern w:val="0"/>
          </w:rPr>
          <w:t>在</w:t>
        </w:r>
      </w:ins>
      <w:ins w:id="1529" w:author="zhuhn" w:date="2016-10-13T19:43:00Z">
        <w:r>
          <w:rPr>
            <w:rFonts w:hint="eastAsia"/>
            <w:kern w:val="0"/>
          </w:rPr>
          <w:t>首页</w:t>
        </w:r>
      </w:ins>
      <w:ins w:id="1530" w:author="zhuhn" w:date="2016-10-13T19:42:00Z">
        <w:r>
          <w:rPr>
            <w:rFonts w:hint="eastAsia"/>
            <w:kern w:val="0"/>
          </w:rPr>
          <w:t>公益大数据频道显示的两组统计数据为</w:t>
        </w:r>
      </w:ins>
      <w:ins w:id="1531" w:author="zhuhn" w:date="2016-10-13T17:47:00Z">
        <w:r w:rsidR="00AD1CE4">
          <w:rPr>
            <w:rFonts w:hint="eastAsia"/>
            <w:kern w:val="0"/>
          </w:rPr>
          <w:t>“公益基地排行”</w:t>
        </w:r>
      </w:ins>
      <w:ins w:id="1532" w:author="zhuhn" w:date="2016-10-13T19:43:00Z">
        <w:r>
          <w:rPr>
            <w:rFonts w:hint="eastAsia"/>
            <w:kern w:val="0"/>
          </w:rPr>
          <w:t>和“公益时长排行”。</w:t>
        </w:r>
      </w:ins>
    </w:p>
    <w:p w:rsidR="00F610DE" w:rsidRDefault="004B6EE4" w:rsidP="00AD1CE4">
      <w:pPr>
        <w:spacing w:line="360" w:lineRule="auto"/>
        <w:ind w:firstLineChars="200" w:firstLine="420"/>
        <w:rPr>
          <w:ins w:id="1533" w:author="zhuhn" w:date="2016-10-13T19:51:00Z"/>
          <w:kern w:val="0"/>
        </w:rPr>
      </w:pPr>
      <w:ins w:id="1534" w:author="zhuhn" w:date="2016-10-13T19:44:00Z">
        <w:r>
          <w:rPr>
            <w:rFonts w:hint="eastAsia"/>
            <w:kern w:val="0"/>
          </w:rPr>
          <w:t>两组榜单都是</w:t>
        </w:r>
      </w:ins>
      <w:ins w:id="1535" w:author="zhuhn" w:date="2016-10-13T19:43:00Z">
        <w:r>
          <w:rPr>
            <w:rFonts w:hint="eastAsia"/>
            <w:kern w:val="0"/>
          </w:rPr>
          <w:t>根据上海市行政区进行</w:t>
        </w:r>
      </w:ins>
      <w:ins w:id="1536" w:author="zhuhn" w:date="2016-10-13T19:44:00Z">
        <w:r>
          <w:rPr>
            <w:rFonts w:hint="eastAsia"/>
            <w:kern w:val="0"/>
          </w:rPr>
          <w:t>分组</w:t>
        </w:r>
      </w:ins>
      <w:ins w:id="1537" w:author="zhuhn" w:date="2016-10-13T19:43:00Z">
        <w:r>
          <w:rPr>
            <w:rFonts w:hint="eastAsia"/>
            <w:kern w:val="0"/>
          </w:rPr>
          <w:t>统计，</w:t>
        </w:r>
      </w:ins>
      <w:ins w:id="1538" w:author="zhuhn" w:date="2016-10-13T19:44:00Z">
        <w:r>
          <w:rPr>
            <w:rFonts w:hint="eastAsia"/>
            <w:kern w:val="0"/>
          </w:rPr>
          <w:t>“公益基地排行”</w:t>
        </w:r>
      </w:ins>
      <w:proofErr w:type="gramStart"/>
      <w:ins w:id="1539" w:author="zhuhn" w:date="2016-10-13T19:45:00Z">
        <w:r>
          <w:rPr>
            <w:rFonts w:hint="eastAsia"/>
            <w:kern w:val="0"/>
          </w:rPr>
          <w:t>榜</w:t>
        </w:r>
      </w:ins>
      <w:ins w:id="1540" w:author="zhuhn" w:date="2016-10-13T19:44:00Z">
        <w:r>
          <w:rPr>
            <w:rFonts w:hint="eastAsia"/>
            <w:kern w:val="0"/>
          </w:rPr>
          <w:t>统计</w:t>
        </w:r>
        <w:proofErr w:type="gramEnd"/>
        <w:r>
          <w:rPr>
            <w:rFonts w:hint="eastAsia"/>
            <w:kern w:val="0"/>
          </w:rPr>
          <w:t>对象为各区县</w:t>
        </w:r>
      </w:ins>
      <w:ins w:id="1541" w:author="zhuhn" w:date="2016-10-13T19:45:00Z">
        <w:r>
          <w:rPr>
            <w:rFonts w:hint="eastAsia"/>
            <w:kern w:val="0"/>
          </w:rPr>
          <w:t>已认定（已审核）的</w:t>
        </w:r>
      </w:ins>
      <w:ins w:id="1542" w:author="zhuhn" w:date="2016-10-13T19:43:00Z">
        <w:r>
          <w:rPr>
            <w:rFonts w:hint="eastAsia"/>
            <w:kern w:val="0"/>
          </w:rPr>
          <w:t>公益基地</w:t>
        </w:r>
      </w:ins>
      <w:ins w:id="1543" w:author="zhuhn" w:date="2016-10-13T19:46:00Z">
        <w:r w:rsidR="00F610DE">
          <w:rPr>
            <w:rFonts w:hint="eastAsia"/>
            <w:kern w:val="0"/>
          </w:rPr>
          <w:t>数目</w:t>
        </w:r>
      </w:ins>
      <w:ins w:id="1544" w:author="zhuhn" w:date="2016-10-13T19:43:00Z">
        <w:r>
          <w:rPr>
            <w:rFonts w:hint="eastAsia"/>
            <w:kern w:val="0"/>
          </w:rPr>
          <w:t>，</w:t>
        </w:r>
      </w:ins>
      <w:ins w:id="1545" w:author="zhuhn" w:date="2016-10-13T19:46:00Z">
        <w:r w:rsidR="00F610DE">
          <w:rPr>
            <w:rFonts w:hint="eastAsia"/>
            <w:kern w:val="0"/>
          </w:rPr>
          <w:t>“公益时长排行”</w:t>
        </w:r>
        <w:proofErr w:type="gramStart"/>
        <w:r w:rsidR="00F610DE">
          <w:rPr>
            <w:rFonts w:hint="eastAsia"/>
            <w:kern w:val="0"/>
          </w:rPr>
          <w:t>榜统计</w:t>
        </w:r>
        <w:proofErr w:type="gramEnd"/>
        <w:r w:rsidR="00F610DE">
          <w:rPr>
            <w:rFonts w:hint="eastAsia"/>
            <w:kern w:val="0"/>
          </w:rPr>
          <w:t>对象</w:t>
        </w:r>
      </w:ins>
      <w:ins w:id="1546" w:author="zhuhn" w:date="2016-10-13T19:47:00Z">
        <w:r w:rsidR="00F610DE">
          <w:rPr>
            <w:rFonts w:hint="eastAsia"/>
            <w:kern w:val="0"/>
          </w:rPr>
          <w:t>为各区县</w:t>
        </w:r>
      </w:ins>
      <w:ins w:id="1547" w:author="zhuhn" w:date="2016-10-13T19:48:00Z">
        <w:r w:rsidR="00F610DE">
          <w:rPr>
            <w:rFonts w:hint="eastAsia"/>
            <w:kern w:val="0"/>
          </w:rPr>
          <w:t>基地发起的公益</w:t>
        </w:r>
      </w:ins>
      <w:ins w:id="1548" w:author="zhuhn" w:date="2016-10-13T19:47:00Z">
        <w:r w:rsidR="00F610DE">
          <w:rPr>
            <w:rFonts w:hint="eastAsia"/>
            <w:kern w:val="0"/>
          </w:rPr>
          <w:t>活动</w:t>
        </w:r>
      </w:ins>
      <w:ins w:id="1549" w:author="zhuhn" w:date="2016-10-13T19:49:00Z">
        <w:r w:rsidR="00F610DE">
          <w:rPr>
            <w:rFonts w:hint="eastAsia"/>
            <w:kern w:val="0"/>
          </w:rPr>
          <w:t>产生的</w:t>
        </w:r>
      </w:ins>
      <w:ins w:id="1550" w:author="zhuhn" w:date="2016-10-13T19:48:00Z">
        <w:r w:rsidR="00F610DE">
          <w:rPr>
            <w:rFonts w:hint="eastAsia"/>
            <w:kern w:val="0"/>
          </w:rPr>
          <w:t>公益</w:t>
        </w:r>
      </w:ins>
      <w:ins w:id="1551" w:author="zhuhn" w:date="2016-10-13T19:49:00Z">
        <w:r w:rsidR="00F610DE">
          <w:rPr>
            <w:rFonts w:hint="eastAsia"/>
            <w:kern w:val="0"/>
          </w:rPr>
          <w:t>时间，以</w:t>
        </w:r>
      </w:ins>
      <w:ins w:id="1552" w:author="zhuhn" w:date="2016-10-13T19:50:00Z">
        <w:r w:rsidR="00F610DE">
          <w:rPr>
            <w:rFonts w:hint="eastAsia"/>
            <w:kern w:val="0"/>
          </w:rPr>
          <w:t>参与</w:t>
        </w:r>
      </w:ins>
      <w:ins w:id="1553" w:author="zhuhn" w:date="2016-10-13T19:49:00Z">
        <w:r w:rsidR="00F610DE">
          <w:rPr>
            <w:rFonts w:hint="eastAsia"/>
            <w:kern w:val="0"/>
          </w:rPr>
          <w:t>公益活动</w:t>
        </w:r>
      </w:ins>
      <w:ins w:id="1554" w:author="zhuhn" w:date="2016-10-13T19:50:00Z">
        <w:r w:rsidR="00F610DE">
          <w:rPr>
            <w:rFonts w:hint="eastAsia"/>
            <w:kern w:val="0"/>
          </w:rPr>
          <w:t>的志愿者打卡数据为</w:t>
        </w:r>
      </w:ins>
      <w:ins w:id="1555" w:author="zhuhn" w:date="2016-10-13T19:51:00Z">
        <w:r w:rsidR="00F610DE">
          <w:rPr>
            <w:rFonts w:hint="eastAsia"/>
            <w:kern w:val="0"/>
          </w:rPr>
          <w:t>原始</w:t>
        </w:r>
      </w:ins>
      <w:ins w:id="1556" w:author="zhuhn" w:date="2016-10-13T19:50:00Z">
        <w:r w:rsidR="00F610DE">
          <w:rPr>
            <w:rFonts w:hint="eastAsia"/>
            <w:kern w:val="0"/>
          </w:rPr>
          <w:t>数据进行统计</w:t>
        </w:r>
      </w:ins>
      <w:ins w:id="1557" w:author="zhuhn" w:date="2016-10-13T19:49:00Z">
        <w:r w:rsidR="00F610DE">
          <w:rPr>
            <w:rFonts w:hint="eastAsia"/>
            <w:kern w:val="0"/>
          </w:rPr>
          <w:t>。</w:t>
        </w:r>
      </w:ins>
    </w:p>
    <w:p w:rsidR="00AD1CE4" w:rsidRDefault="00F610DE" w:rsidP="00AD1CE4">
      <w:pPr>
        <w:spacing w:line="360" w:lineRule="auto"/>
        <w:ind w:firstLineChars="200" w:firstLine="420"/>
        <w:rPr>
          <w:ins w:id="1558" w:author="zhuhn" w:date="2016-10-13T17:41:00Z"/>
          <w:kern w:val="0"/>
        </w:rPr>
      </w:pPr>
      <w:ins w:id="1559" w:author="zhuhn" w:date="2016-10-13T19:51:00Z">
        <w:r>
          <w:rPr>
            <w:rFonts w:hint="eastAsia"/>
            <w:kern w:val="0"/>
          </w:rPr>
          <w:t>根据</w:t>
        </w:r>
      </w:ins>
      <w:ins w:id="1560" w:author="zhuhn" w:date="2016-10-13T19:52:00Z">
        <w:r>
          <w:rPr>
            <w:rFonts w:hint="eastAsia"/>
            <w:kern w:val="0"/>
          </w:rPr>
          <w:t>内容展示区的高度，每组榜单分两列显示，每一列显示</w:t>
        </w:r>
        <w:r>
          <w:rPr>
            <w:rFonts w:hint="eastAsia"/>
            <w:kern w:val="0"/>
          </w:rPr>
          <w:t>5</w:t>
        </w:r>
        <w:r>
          <w:rPr>
            <w:rFonts w:hint="eastAsia"/>
            <w:kern w:val="0"/>
          </w:rPr>
          <w:t>条</w:t>
        </w:r>
      </w:ins>
      <w:ins w:id="1561" w:author="zhuhn" w:date="2016-10-13T19:53:00Z">
        <w:r>
          <w:rPr>
            <w:rFonts w:hint="eastAsia"/>
            <w:kern w:val="0"/>
          </w:rPr>
          <w:t>区县的</w:t>
        </w:r>
      </w:ins>
      <w:ins w:id="1562" w:author="zhuhn" w:date="2016-10-13T19:52:00Z">
        <w:r>
          <w:rPr>
            <w:rFonts w:hint="eastAsia"/>
            <w:kern w:val="0"/>
          </w:rPr>
          <w:t>统计结果。</w:t>
        </w:r>
      </w:ins>
    </w:p>
    <w:bookmarkEnd w:id="1482"/>
    <w:bookmarkEnd w:id="1483"/>
    <w:p w:rsidR="00355C25" w:rsidDel="00B04B9F" w:rsidRDefault="00355C25" w:rsidP="00790A9A">
      <w:pPr>
        <w:spacing w:line="360" w:lineRule="auto"/>
        <w:ind w:firstLineChars="200" w:firstLine="420"/>
        <w:rPr>
          <w:del w:id="1563" w:author="zhuhn" w:date="2016-10-13T09:26:00Z"/>
        </w:rPr>
        <w:pPrChange w:id="1564" w:author="zhuhn" w:date="2016-10-14T17:52:00Z">
          <w:pPr>
            <w:widowControl/>
            <w:jc w:val="left"/>
          </w:pPr>
        </w:pPrChange>
      </w:pPr>
      <w:del w:id="1565" w:author="zhuhn" w:date="2016-10-13T09:26:00Z">
        <w:r w:rsidDel="00B04B9F">
          <w:rPr>
            <w:rFonts w:hint="eastAsia"/>
          </w:rPr>
          <w:lastRenderedPageBreak/>
          <w:delText>将原本的</w:delText>
        </w:r>
        <w:r w:rsidR="00E03650" w:rsidDel="00B04B9F">
          <w:rPr>
            <w:rFonts w:hint="eastAsia"/>
          </w:rPr>
          <w:delText>排行榜</w:delText>
        </w:r>
        <w:r w:rsidDel="00B04B9F">
          <w:rPr>
            <w:rFonts w:hint="eastAsia"/>
          </w:rPr>
          <w:delText>内容改为公益基地数量和公益时长的排行。</w:delText>
        </w:r>
        <w:bookmarkStart w:id="1566" w:name="_Toc464203426"/>
        <w:bookmarkStart w:id="1567" w:name="_Toc464203527"/>
        <w:bookmarkStart w:id="1568" w:name="_Toc464203600"/>
        <w:bookmarkStart w:id="1569" w:name="_Toc464224711"/>
        <w:bookmarkEnd w:id="1566"/>
        <w:bookmarkEnd w:id="1567"/>
        <w:bookmarkEnd w:id="1568"/>
        <w:bookmarkEnd w:id="1569"/>
      </w:del>
    </w:p>
    <w:p w:rsidR="00E03650" w:rsidDel="00BA5AAE" w:rsidRDefault="00355C25" w:rsidP="00790A9A">
      <w:pPr>
        <w:spacing w:line="360" w:lineRule="auto"/>
        <w:ind w:firstLineChars="200" w:firstLine="420"/>
        <w:rPr>
          <w:del w:id="1570" w:author="zhuhn" w:date="2016-10-13T09:56:00Z"/>
        </w:rPr>
        <w:pPrChange w:id="1571" w:author="zhuhn" w:date="2016-10-14T17:52:00Z">
          <w:pPr>
            <w:widowControl/>
            <w:jc w:val="left"/>
          </w:pPr>
        </w:pPrChange>
      </w:pPr>
      <w:del w:id="1572" w:author="zhuhn" w:date="2016-10-13T09:56:00Z">
        <w:r w:rsidDel="00BA5AAE">
          <w:rPr>
            <w:rFonts w:hint="eastAsia"/>
          </w:rPr>
          <w:delText>这块应</w:delText>
        </w:r>
      </w:del>
      <w:del w:id="1573" w:author="zhuhn" w:date="2016-10-13T09:30:00Z">
        <w:r w:rsidDel="008E2510">
          <w:rPr>
            <w:rFonts w:hint="eastAsia"/>
          </w:rPr>
          <w:delText>该</w:delText>
        </w:r>
        <w:r w:rsidR="00E03650" w:rsidDel="008E2510">
          <w:rPr>
            <w:rFonts w:hint="eastAsia"/>
          </w:rPr>
          <w:delText>是一个数据的显示区，左边</w:delText>
        </w:r>
        <w:r w:rsidDel="008E2510">
          <w:rPr>
            <w:rFonts w:hint="eastAsia"/>
          </w:rPr>
          <w:delText>的公益市民改成</w:delText>
        </w:r>
        <w:r w:rsidR="005E7842" w:rsidDel="008E2510">
          <w:rPr>
            <w:rFonts w:hint="eastAsia"/>
          </w:rPr>
          <w:delText>上海市各</w:delText>
        </w:r>
        <w:r w:rsidDel="008E2510">
          <w:rPr>
            <w:rFonts w:hint="eastAsia"/>
          </w:rPr>
          <w:delText>区县</w:delText>
        </w:r>
        <w:r w:rsidR="00E03650" w:rsidDel="008E2510">
          <w:rPr>
            <w:rFonts w:hint="eastAsia"/>
          </w:rPr>
          <w:delText>的公益</w:delText>
        </w:r>
        <w:r w:rsidDel="008E2510">
          <w:rPr>
            <w:rFonts w:hint="eastAsia"/>
          </w:rPr>
          <w:delText>基地数量</w:delText>
        </w:r>
        <w:r w:rsidR="005E7842" w:rsidDel="008E2510">
          <w:rPr>
            <w:rFonts w:hint="eastAsia"/>
          </w:rPr>
          <w:delText>统计</w:delText>
        </w:r>
        <w:r w:rsidDel="008E2510">
          <w:rPr>
            <w:rFonts w:hint="eastAsia"/>
          </w:rPr>
          <w:delText>排行；</w:delText>
        </w:r>
        <w:r w:rsidR="00E03650" w:rsidDel="008E2510">
          <w:rPr>
            <w:rFonts w:hint="eastAsia"/>
          </w:rPr>
          <w:delText>右边的城市服务时长</w:delText>
        </w:r>
        <w:r w:rsidR="005E7842" w:rsidDel="008E2510">
          <w:rPr>
            <w:rFonts w:hint="eastAsia"/>
          </w:rPr>
          <w:delText>改成上海市各区县的</w:delText>
        </w:r>
        <w:r w:rsidR="00E03650" w:rsidDel="008E2510">
          <w:rPr>
            <w:rFonts w:hint="eastAsia"/>
          </w:rPr>
          <w:delText>公益时长</w:delText>
        </w:r>
        <w:r w:rsidR="005E7842" w:rsidDel="008E2510">
          <w:rPr>
            <w:rFonts w:hint="eastAsia"/>
          </w:rPr>
          <w:delText>统计排行</w:delText>
        </w:r>
      </w:del>
      <w:del w:id="1574" w:author="zhuhn" w:date="2016-10-13T09:56:00Z">
        <w:r w:rsidR="00E03650" w:rsidDel="00BA5AAE">
          <w:rPr>
            <w:rFonts w:hint="eastAsia"/>
          </w:rPr>
          <w:delText>。</w:delText>
        </w:r>
        <w:bookmarkStart w:id="1575" w:name="_Toc464203427"/>
        <w:bookmarkStart w:id="1576" w:name="_Toc464203528"/>
        <w:bookmarkStart w:id="1577" w:name="_Toc464203601"/>
        <w:bookmarkStart w:id="1578" w:name="_Toc464224712"/>
        <w:bookmarkEnd w:id="1575"/>
        <w:bookmarkEnd w:id="1576"/>
        <w:bookmarkEnd w:id="1577"/>
        <w:bookmarkEnd w:id="1578"/>
      </w:del>
    </w:p>
    <w:p w:rsidR="00E03650" w:rsidRDefault="00E03650" w:rsidP="00E03650">
      <w:pPr>
        <w:pStyle w:val="2"/>
        <w:rPr>
          <w:kern w:val="0"/>
        </w:rPr>
      </w:pPr>
      <w:bookmarkStart w:id="1579" w:name="_Toc464203428"/>
      <w:bookmarkStart w:id="1580" w:name="_Toc464224713"/>
      <w:r>
        <w:rPr>
          <w:rFonts w:hint="eastAsia"/>
          <w:kern w:val="0"/>
        </w:rPr>
        <w:t>友情链接</w:t>
      </w:r>
      <w:bookmarkEnd w:id="1579"/>
      <w:bookmarkEnd w:id="1580"/>
    </w:p>
    <w:p w:rsidR="00E03650" w:rsidDel="00F610DE" w:rsidRDefault="00E03650" w:rsidP="00E03650">
      <w:pPr>
        <w:widowControl/>
        <w:rPr>
          <w:del w:id="1581" w:author="zhuhn" w:date="2016-10-13T19:54:00Z"/>
          <w:rFonts w:ascii="宋体" w:eastAsia="宋体" w:hAnsi="宋体" w:cs="宋体"/>
          <w:kern w:val="0"/>
          <w:sz w:val="24"/>
          <w:szCs w:val="24"/>
          <w:lang w:bidi="ar"/>
        </w:rPr>
      </w:pPr>
      <w:moveFromRangeStart w:id="1582" w:author="zhuhn" w:date="2016-10-13T19:54:00Z" w:name="move464151807"/>
      <w:moveFrom w:id="1583" w:author="zhuhn" w:date="2016-10-13T19:54:00Z">
        <w:del w:id="1584" w:author="zhuhn" w:date="2016-10-13T19:54:00Z">
          <w:r w:rsidDel="00F610DE">
            <w:rPr>
              <w:rFonts w:ascii="宋体" w:eastAsia="宋体" w:hAnsi="宋体" w:cs="宋体"/>
              <w:noProof/>
              <w:kern w:val="0"/>
              <w:sz w:val="24"/>
              <w:szCs w:val="24"/>
              <w:rPrChange w:id="1585" w:author="Unknown">
                <w:rPr>
                  <w:noProof/>
                </w:rPr>
              </w:rPrChange>
            </w:rPr>
            <w:drawing>
              <wp:inline distT="0" distB="0" distL="0" distR="0" wp14:anchorId="4647BAB7" wp14:editId="48D2E642">
                <wp:extent cx="5486400" cy="269240"/>
                <wp:effectExtent l="0" t="0" r="0" b="0"/>
                <wp:docPr id="14" name="图片 1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6"/>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486400" cy="269240"/>
                        </a:xfrm>
                        <a:prstGeom prst="rect">
                          <a:avLst/>
                        </a:prstGeom>
                        <a:noFill/>
                        <a:ln>
                          <a:noFill/>
                        </a:ln>
                      </pic:spPr>
                    </pic:pic>
                  </a:graphicData>
                </a:graphic>
              </wp:inline>
            </w:drawing>
          </w:r>
        </w:del>
      </w:moveFrom>
      <w:moveFromRangeEnd w:id="1582"/>
    </w:p>
    <w:p w:rsidR="00E03650" w:rsidDel="00F610DE" w:rsidRDefault="00E03650" w:rsidP="00E03650">
      <w:pPr>
        <w:spacing w:afterLines="50" w:after="156"/>
        <w:jc w:val="center"/>
        <w:rPr>
          <w:del w:id="1586" w:author="zhuhn" w:date="2016-10-13T19:53:00Z"/>
          <w:kern w:val="0"/>
        </w:rPr>
      </w:pPr>
      <w:bookmarkStart w:id="1587" w:name="OLE_LINK10"/>
      <w:bookmarkStart w:id="1588" w:name="OLE_LINK11"/>
      <w:del w:id="1589" w:author="zhuhn" w:date="2016-10-13T19:53:00Z">
        <w:r w:rsidDel="00F610DE">
          <w:rPr>
            <w:rFonts w:hint="eastAsia"/>
          </w:rPr>
          <w:delText>图</w:delText>
        </w:r>
        <w:r w:rsidDel="00F610DE">
          <w:rPr>
            <w:rFonts w:hint="eastAsia"/>
          </w:rPr>
          <w:delText xml:space="preserve">9 </w:delText>
        </w:r>
        <w:r w:rsidDel="00F610DE">
          <w:rPr>
            <w:rFonts w:hint="eastAsia"/>
            <w:kern w:val="0"/>
          </w:rPr>
          <w:delText>上海志愿者网站</w:delText>
        </w:r>
        <w:r w:rsidDel="00F610DE">
          <w:rPr>
            <w:kern w:val="0"/>
          </w:rPr>
          <w:delText>--</w:delText>
        </w:r>
        <w:r w:rsidDel="00F610DE">
          <w:rPr>
            <w:rFonts w:hint="eastAsia"/>
            <w:kern w:val="0"/>
          </w:rPr>
          <w:delText>友情链接</w:delText>
        </w:r>
      </w:del>
    </w:p>
    <w:bookmarkEnd w:id="1587"/>
    <w:bookmarkEnd w:id="1588"/>
    <w:p w:rsidR="005E7842" w:rsidRDefault="00E03650">
      <w:pPr>
        <w:spacing w:line="360" w:lineRule="auto"/>
        <w:ind w:firstLineChars="200" w:firstLine="420"/>
        <w:rPr>
          <w:ins w:id="1590" w:author="zhuhn" w:date="2016-10-13T19:54:00Z"/>
          <w:kern w:val="0"/>
        </w:rPr>
        <w:pPrChange w:id="1591" w:author="zhuhn" w:date="2016-10-13T19:54:00Z">
          <w:pPr>
            <w:spacing w:afterLines="50" w:after="156"/>
            <w:jc w:val="left"/>
          </w:pPr>
        </w:pPrChange>
      </w:pPr>
      <w:r>
        <w:rPr>
          <w:rFonts w:hint="eastAsia"/>
          <w:kern w:val="0"/>
        </w:rPr>
        <w:t>在首页</w:t>
      </w:r>
      <w:del w:id="1592" w:author="zhuhn" w:date="2016-10-13T19:55:00Z">
        <w:r w:rsidR="005E7842" w:rsidDel="00F610DE">
          <w:rPr>
            <w:rFonts w:hint="eastAsia"/>
            <w:kern w:val="0"/>
          </w:rPr>
          <w:delText>最</w:delText>
        </w:r>
      </w:del>
      <w:r w:rsidR="005E7842">
        <w:rPr>
          <w:rFonts w:hint="eastAsia"/>
          <w:kern w:val="0"/>
        </w:rPr>
        <w:t>底部</w:t>
      </w:r>
      <w:r>
        <w:rPr>
          <w:rFonts w:hint="eastAsia"/>
          <w:kern w:val="0"/>
        </w:rPr>
        <w:t>添加友情链接模块。</w:t>
      </w:r>
      <w:r w:rsidR="005E7842">
        <w:rPr>
          <w:rFonts w:hint="eastAsia"/>
          <w:kern w:val="0"/>
        </w:rPr>
        <w:t>链接的内容</w:t>
      </w:r>
      <w:ins w:id="1593" w:author="zhuhn" w:date="2016-10-13T19:54:00Z">
        <w:r w:rsidR="00F610DE">
          <w:rPr>
            <w:rFonts w:hint="eastAsia"/>
            <w:kern w:val="0"/>
          </w:rPr>
          <w:t>应该由</w:t>
        </w:r>
        <w:r w:rsidR="00F610DE">
          <w:rPr>
            <w:rFonts w:hint="eastAsia"/>
            <w:kern w:val="0"/>
          </w:rPr>
          <w:t>CMS</w:t>
        </w:r>
        <w:r w:rsidR="00F610DE">
          <w:rPr>
            <w:rFonts w:hint="eastAsia"/>
            <w:kern w:val="0"/>
          </w:rPr>
          <w:t>系统后台进行编辑</w:t>
        </w:r>
      </w:ins>
      <w:del w:id="1594" w:author="zhuhn" w:date="2016-10-13T19:54:00Z">
        <w:r w:rsidR="005E7842" w:rsidDel="00F610DE">
          <w:rPr>
            <w:rFonts w:hint="eastAsia"/>
            <w:kern w:val="0"/>
          </w:rPr>
          <w:delText>待定</w:delText>
        </w:r>
      </w:del>
      <w:r w:rsidR="005E7842">
        <w:rPr>
          <w:rFonts w:hint="eastAsia"/>
          <w:kern w:val="0"/>
        </w:rPr>
        <w:t>。</w:t>
      </w:r>
    </w:p>
    <w:p w:rsidR="00F610DE" w:rsidRDefault="00F610DE" w:rsidP="00E03650">
      <w:pPr>
        <w:spacing w:afterLines="50" w:after="156"/>
        <w:jc w:val="left"/>
        <w:rPr>
          <w:kern w:val="0"/>
        </w:rPr>
      </w:pPr>
      <w:moveToRangeStart w:id="1595" w:author="zhuhn" w:date="2016-10-13T19:54:00Z" w:name="move464151807"/>
      <w:moveTo w:id="1596" w:author="zhuhn" w:date="2016-10-13T19:54:00Z">
        <w:r>
          <w:rPr>
            <w:rFonts w:ascii="宋体" w:eastAsia="宋体" w:hAnsi="宋体" w:cs="宋体"/>
            <w:noProof/>
            <w:kern w:val="0"/>
            <w:sz w:val="24"/>
            <w:szCs w:val="24"/>
            <w:rPrChange w:id="1597" w:author="Unknown">
              <w:rPr>
                <w:noProof/>
              </w:rPr>
            </w:rPrChange>
          </w:rPr>
          <w:drawing>
            <wp:inline distT="0" distB="0" distL="0" distR="0" wp14:anchorId="0C7CA238" wp14:editId="2467EB14">
              <wp:extent cx="5274310" cy="258832"/>
              <wp:effectExtent l="0" t="0" r="0" b="8255"/>
              <wp:docPr id="43" name="图片 4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descr="IMG_256"/>
                      <pic:cNvPicPr>
                        <a:picLocks noChangeAspect="1" noChangeArrowheads="1"/>
                      </pic:cNvPicPr>
                    </pic:nvPicPr>
                    <pic:blipFill>
                      <a:blip r:embed="rId52" r:link="rId53">
                        <a:extLst>
                          <a:ext uri="{28A0092B-C50C-407E-A947-70E740481C1C}">
                            <a14:useLocalDpi xmlns:a14="http://schemas.microsoft.com/office/drawing/2010/main" val="0"/>
                          </a:ext>
                        </a:extLst>
                      </a:blip>
                      <a:srcRect/>
                      <a:stretch>
                        <a:fillRect/>
                      </a:stretch>
                    </pic:blipFill>
                    <pic:spPr bwMode="auto">
                      <a:xfrm>
                        <a:off x="0" y="0"/>
                        <a:ext cx="5274310" cy="258832"/>
                      </a:xfrm>
                      <a:prstGeom prst="rect">
                        <a:avLst/>
                      </a:prstGeom>
                      <a:noFill/>
                      <a:ln>
                        <a:noFill/>
                      </a:ln>
                    </pic:spPr>
                  </pic:pic>
                </a:graphicData>
              </a:graphic>
            </wp:inline>
          </w:drawing>
        </w:r>
      </w:moveTo>
      <w:moveToRangeEnd w:id="1595"/>
    </w:p>
    <w:p w:rsidR="00E03650" w:rsidDel="00372EE8" w:rsidRDefault="00974ECD" w:rsidP="00E03650">
      <w:pPr>
        <w:pStyle w:val="2"/>
        <w:rPr>
          <w:del w:id="1598" w:author="zhuhn" w:date="2016-10-13T19:56:00Z"/>
          <w:kern w:val="0"/>
        </w:rPr>
      </w:pPr>
      <w:del w:id="1599" w:author="zhuhn" w:date="2016-10-13T19:56:00Z">
        <w:r w:rsidDel="00372EE8">
          <w:rPr>
            <w:rFonts w:hint="eastAsia"/>
            <w:kern w:val="0"/>
          </w:rPr>
          <w:delText>公益</w:delText>
        </w:r>
        <w:r w:rsidR="00E03650" w:rsidDel="00372EE8">
          <w:rPr>
            <w:rFonts w:hint="eastAsia"/>
            <w:kern w:val="0"/>
          </w:rPr>
          <w:delText>地图</w:delText>
        </w:r>
        <w:r w:rsidDel="00372EE8">
          <w:rPr>
            <w:rFonts w:hint="eastAsia"/>
            <w:kern w:val="0"/>
          </w:rPr>
          <w:delText>入口</w:delText>
        </w:r>
        <w:bookmarkStart w:id="1600" w:name="_Toc464203429"/>
        <w:bookmarkStart w:id="1601" w:name="_Toc464203530"/>
        <w:bookmarkStart w:id="1602" w:name="_Toc464203603"/>
        <w:bookmarkStart w:id="1603" w:name="_Toc464224714"/>
        <w:bookmarkEnd w:id="1600"/>
        <w:bookmarkEnd w:id="1601"/>
        <w:bookmarkEnd w:id="1602"/>
        <w:bookmarkEnd w:id="1603"/>
      </w:del>
    </w:p>
    <w:p w:rsidR="00C56168" w:rsidDel="00372EE8" w:rsidRDefault="00974ECD" w:rsidP="00A06EE9">
      <w:pPr>
        <w:jc w:val="center"/>
        <w:rPr>
          <w:del w:id="1604" w:author="zhuhn" w:date="2016-10-13T19:56:00Z"/>
          <w:kern w:val="0"/>
        </w:rPr>
      </w:pPr>
      <w:bookmarkStart w:id="1605" w:name="OLE_LINK117"/>
      <w:bookmarkStart w:id="1606" w:name="OLE_LINK118"/>
      <w:del w:id="1607" w:author="zhuhn" w:date="2016-10-13T19:56:00Z">
        <w:r w:rsidDel="00372EE8">
          <w:rPr>
            <w:noProof/>
          </w:rPr>
          <w:drawing>
            <wp:inline distT="0" distB="0" distL="0" distR="0" wp14:anchorId="6DD1F9C2" wp14:editId="2B677459">
              <wp:extent cx="5274310" cy="1748336"/>
              <wp:effectExtent l="0" t="0" r="2540" b="444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274310" cy="1748336"/>
                      </a:xfrm>
                      <a:prstGeom prst="rect">
                        <a:avLst/>
                      </a:prstGeom>
                    </pic:spPr>
                  </pic:pic>
                </a:graphicData>
              </a:graphic>
            </wp:inline>
          </w:drawing>
        </w:r>
        <w:bookmarkStart w:id="1608" w:name="_Toc464203430"/>
        <w:bookmarkStart w:id="1609" w:name="_Toc464203531"/>
        <w:bookmarkStart w:id="1610" w:name="_Toc464203604"/>
        <w:bookmarkStart w:id="1611" w:name="_Toc464224715"/>
        <w:bookmarkEnd w:id="1608"/>
        <w:bookmarkEnd w:id="1609"/>
        <w:bookmarkEnd w:id="1610"/>
        <w:bookmarkEnd w:id="1611"/>
      </w:del>
    </w:p>
    <w:bookmarkEnd w:id="1605"/>
    <w:bookmarkEnd w:id="1606"/>
    <w:p w:rsidR="00C56168" w:rsidDel="00F610DE" w:rsidRDefault="00C56168" w:rsidP="00790A9A">
      <w:pPr>
        <w:spacing w:afterLines="50" w:after="156" w:line="360" w:lineRule="auto"/>
        <w:ind w:firstLineChars="200" w:firstLine="420"/>
        <w:jc w:val="center"/>
        <w:rPr>
          <w:del w:id="1612" w:author="zhuhn" w:date="2016-10-13T19:55:00Z"/>
          <w:kern w:val="0"/>
        </w:rPr>
        <w:pPrChange w:id="1613" w:author="zhuhn" w:date="2016-10-14T17:52:00Z">
          <w:pPr>
            <w:spacing w:afterLines="50" w:after="156"/>
            <w:jc w:val="center"/>
          </w:pPr>
        </w:pPrChange>
      </w:pPr>
      <w:del w:id="1614" w:author="zhuhn" w:date="2016-10-13T19:55:00Z">
        <w:r w:rsidRPr="00F610DE" w:rsidDel="00F610DE">
          <w:rPr>
            <w:rFonts w:hint="eastAsia"/>
            <w:kern w:val="0"/>
            <w:rPrChange w:id="1615" w:author="zhuhn" w:date="2016-10-13T19:55:00Z">
              <w:rPr>
                <w:rFonts w:hint="eastAsia"/>
              </w:rPr>
            </w:rPrChange>
          </w:rPr>
          <w:delText>图</w:delText>
        </w:r>
        <w:r w:rsidRPr="00F610DE" w:rsidDel="00F610DE">
          <w:rPr>
            <w:kern w:val="0"/>
            <w:rPrChange w:id="1616" w:author="zhuhn" w:date="2016-10-13T19:55:00Z">
              <w:rPr/>
            </w:rPrChange>
          </w:rPr>
          <w:delText>10</w:delText>
        </w:r>
        <w:r w:rsidR="00604680" w:rsidRPr="00F610DE" w:rsidDel="00F610DE">
          <w:rPr>
            <w:kern w:val="0"/>
            <w:rPrChange w:id="1617" w:author="zhuhn" w:date="2016-10-13T19:55:00Z">
              <w:rPr/>
            </w:rPrChange>
          </w:rPr>
          <w:delText xml:space="preserve"> </w:delText>
        </w:r>
        <w:r w:rsidR="00604680" w:rsidDel="00F610DE">
          <w:rPr>
            <w:rFonts w:hint="eastAsia"/>
            <w:kern w:val="0"/>
          </w:rPr>
          <w:delText>公益地图缩略图</w:delText>
        </w:r>
        <w:bookmarkStart w:id="1618" w:name="_Toc464203431"/>
        <w:bookmarkStart w:id="1619" w:name="_Toc464203532"/>
        <w:bookmarkStart w:id="1620" w:name="_Toc464203605"/>
        <w:bookmarkStart w:id="1621" w:name="_Toc464224716"/>
        <w:bookmarkEnd w:id="1618"/>
        <w:bookmarkEnd w:id="1619"/>
        <w:bookmarkEnd w:id="1620"/>
        <w:bookmarkEnd w:id="1621"/>
      </w:del>
    </w:p>
    <w:p w:rsidR="00604680" w:rsidDel="00372EE8" w:rsidRDefault="00E03650">
      <w:pPr>
        <w:spacing w:line="360" w:lineRule="auto"/>
        <w:ind w:firstLineChars="200" w:firstLine="420"/>
        <w:rPr>
          <w:del w:id="1622" w:author="zhuhn" w:date="2016-10-13T19:56:00Z"/>
          <w:kern w:val="0"/>
        </w:rPr>
        <w:pPrChange w:id="1623" w:author="zhuhn" w:date="2016-10-13T19:55:00Z">
          <w:pPr/>
        </w:pPrChange>
      </w:pPr>
      <w:del w:id="1624" w:author="zhuhn" w:date="2016-10-13T19:56:00Z">
        <w:r w:rsidDel="00372EE8">
          <w:rPr>
            <w:rFonts w:hint="eastAsia"/>
            <w:kern w:val="0"/>
          </w:rPr>
          <w:delText>在首页添加地图入口，</w:delText>
        </w:r>
        <w:r w:rsidR="00604680" w:rsidDel="00372EE8">
          <w:rPr>
            <w:rFonts w:hint="eastAsia"/>
            <w:kern w:val="0"/>
          </w:rPr>
          <w:delText>将上海地图的以</w:delText>
        </w:r>
        <w:r w:rsidR="00A06EE9" w:rsidDel="00372EE8">
          <w:rPr>
            <w:rFonts w:hint="eastAsia"/>
            <w:kern w:val="0"/>
          </w:rPr>
          <w:delText>缩略</w:delText>
        </w:r>
        <w:r w:rsidR="00604680" w:rsidDel="00372EE8">
          <w:rPr>
            <w:rFonts w:hint="eastAsia"/>
            <w:kern w:val="0"/>
          </w:rPr>
          <w:delText>形式显示。</w:delText>
        </w:r>
        <w:bookmarkStart w:id="1625" w:name="_Toc464203432"/>
        <w:bookmarkStart w:id="1626" w:name="_Toc464203533"/>
        <w:bookmarkStart w:id="1627" w:name="_Toc464203606"/>
        <w:bookmarkStart w:id="1628" w:name="_Toc464224717"/>
        <w:bookmarkEnd w:id="1625"/>
        <w:bookmarkEnd w:id="1626"/>
        <w:bookmarkEnd w:id="1627"/>
        <w:bookmarkEnd w:id="1628"/>
      </w:del>
    </w:p>
    <w:p w:rsidR="000C3BDF" w:rsidDel="00372EE8" w:rsidRDefault="000C3BDF" w:rsidP="00790A9A">
      <w:pPr>
        <w:spacing w:line="360" w:lineRule="auto"/>
        <w:ind w:firstLineChars="200" w:firstLine="420"/>
        <w:rPr>
          <w:del w:id="1629" w:author="zhuhn" w:date="2016-10-13T19:56:00Z"/>
          <w:kern w:val="0"/>
        </w:rPr>
        <w:pPrChange w:id="1630" w:author="zhuhn" w:date="2016-10-14T17:52:00Z">
          <w:pPr/>
        </w:pPrChange>
      </w:pPr>
      <w:del w:id="1631" w:author="zhuhn" w:date="2016-10-13T19:56:00Z">
        <w:r w:rsidDel="00372EE8">
          <w:rPr>
            <w:rFonts w:hint="eastAsia"/>
            <w:kern w:val="0"/>
          </w:rPr>
          <w:delText>点击缩略图进入地图页，</w:delText>
        </w:r>
        <w:r w:rsidR="001C694E" w:rsidDel="00372EE8">
          <w:rPr>
            <w:rFonts w:hint="eastAsia"/>
            <w:kern w:val="0"/>
          </w:rPr>
          <w:delText>地图页面应该设计能够返回首页的链接。</w:delText>
        </w:r>
        <w:bookmarkStart w:id="1632" w:name="_Toc464203433"/>
        <w:bookmarkStart w:id="1633" w:name="_Toc464203534"/>
        <w:bookmarkStart w:id="1634" w:name="_Toc464203607"/>
        <w:bookmarkStart w:id="1635" w:name="_Toc464224718"/>
        <w:bookmarkEnd w:id="1632"/>
        <w:bookmarkEnd w:id="1633"/>
        <w:bookmarkEnd w:id="1634"/>
        <w:bookmarkEnd w:id="1635"/>
      </w:del>
    </w:p>
    <w:p w:rsidR="00E03650" w:rsidRDefault="00E03650" w:rsidP="00E03650">
      <w:pPr>
        <w:pStyle w:val="2"/>
        <w:rPr>
          <w:kern w:val="0"/>
        </w:rPr>
      </w:pPr>
      <w:bookmarkStart w:id="1636" w:name="_Toc464203434"/>
      <w:bookmarkStart w:id="1637" w:name="_Toc464224719"/>
      <w:r>
        <w:rPr>
          <w:kern w:val="0"/>
        </w:rPr>
        <w:t>app</w:t>
      </w:r>
      <w:r>
        <w:rPr>
          <w:rFonts w:hint="eastAsia"/>
          <w:kern w:val="0"/>
        </w:rPr>
        <w:t>、微博、微信</w:t>
      </w:r>
      <w:bookmarkEnd w:id="1636"/>
      <w:bookmarkEnd w:id="1637"/>
    </w:p>
    <w:p w:rsidR="00E03650" w:rsidRPr="00F610DE" w:rsidRDefault="00E03650">
      <w:pPr>
        <w:spacing w:line="360" w:lineRule="auto"/>
        <w:ind w:firstLineChars="200" w:firstLine="420"/>
        <w:rPr>
          <w:kern w:val="0"/>
          <w:rPrChange w:id="1638" w:author="zhuhn" w:date="2016-10-13T19:55:00Z">
            <w:rPr/>
          </w:rPrChange>
        </w:rPr>
        <w:pPrChange w:id="1639" w:author="zhuhn" w:date="2016-10-13T19:55:00Z">
          <w:pPr/>
        </w:pPrChange>
      </w:pPr>
      <w:r>
        <w:rPr>
          <w:rFonts w:hint="eastAsia"/>
          <w:kern w:val="0"/>
        </w:rPr>
        <w:t>在首页</w:t>
      </w:r>
      <w:ins w:id="1640" w:author="zhuhn" w:date="2016-10-13T19:56:00Z">
        <w:r w:rsidR="00F610DE">
          <w:rPr>
            <w:rFonts w:hint="eastAsia"/>
            <w:kern w:val="0"/>
          </w:rPr>
          <w:t>最</w:t>
        </w:r>
      </w:ins>
      <w:r w:rsidR="005E7842">
        <w:rPr>
          <w:rFonts w:hint="eastAsia"/>
          <w:kern w:val="0"/>
        </w:rPr>
        <w:t>底部</w:t>
      </w:r>
      <w:r>
        <w:rPr>
          <w:rFonts w:hint="eastAsia"/>
          <w:kern w:val="0"/>
        </w:rPr>
        <w:t>添加</w:t>
      </w:r>
      <w:r>
        <w:rPr>
          <w:kern w:val="0"/>
        </w:rPr>
        <w:t>App</w:t>
      </w:r>
      <w:r>
        <w:rPr>
          <w:rFonts w:hint="eastAsia"/>
          <w:kern w:val="0"/>
        </w:rPr>
        <w:t>、公司的微博、</w:t>
      </w:r>
      <w:proofErr w:type="gramStart"/>
      <w:r>
        <w:rPr>
          <w:rFonts w:hint="eastAsia"/>
          <w:kern w:val="0"/>
        </w:rPr>
        <w:t>微信的</w:t>
      </w:r>
      <w:proofErr w:type="gramEnd"/>
      <w:r>
        <w:rPr>
          <w:rFonts w:hint="eastAsia"/>
          <w:kern w:val="0"/>
        </w:rPr>
        <w:t>二维码，</w:t>
      </w:r>
      <w:proofErr w:type="gramStart"/>
      <w:r>
        <w:rPr>
          <w:rFonts w:hint="eastAsia"/>
          <w:kern w:val="0"/>
        </w:rPr>
        <w:t>扫码后</w:t>
      </w:r>
      <w:proofErr w:type="gramEnd"/>
      <w:r>
        <w:rPr>
          <w:rFonts w:hint="eastAsia"/>
          <w:kern w:val="0"/>
        </w:rPr>
        <w:t>可直接下载</w:t>
      </w:r>
      <w:r>
        <w:rPr>
          <w:kern w:val="0"/>
        </w:rPr>
        <w:t>app</w:t>
      </w:r>
      <w:r>
        <w:rPr>
          <w:rFonts w:hint="eastAsia"/>
          <w:kern w:val="0"/>
        </w:rPr>
        <w:t>（志愿者打卡器），通过扫描微博、</w:t>
      </w:r>
      <w:proofErr w:type="gramStart"/>
      <w:r>
        <w:rPr>
          <w:rFonts w:hint="eastAsia"/>
          <w:kern w:val="0"/>
        </w:rPr>
        <w:t>微信可以</w:t>
      </w:r>
      <w:proofErr w:type="gramEnd"/>
      <w:r>
        <w:rPr>
          <w:rFonts w:hint="eastAsia"/>
          <w:kern w:val="0"/>
        </w:rPr>
        <w:t>关注上海市公益服务促进中心</w:t>
      </w:r>
      <w:r w:rsidR="005E7842">
        <w:rPr>
          <w:rFonts w:hint="eastAsia"/>
          <w:kern w:val="0"/>
        </w:rPr>
        <w:t>。</w:t>
      </w:r>
    </w:p>
    <w:p w:rsidR="00136BD3" w:rsidRDefault="0029536E" w:rsidP="009E140A">
      <w:pPr>
        <w:pStyle w:val="1"/>
      </w:pPr>
      <w:bookmarkStart w:id="1641" w:name="_Toc464203435"/>
      <w:bookmarkStart w:id="1642" w:name="_Toc464224720"/>
      <w:r>
        <w:rPr>
          <w:rFonts w:hint="eastAsia"/>
        </w:rPr>
        <w:t>二级页面</w:t>
      </w:r>
      <w:r w:rsidR="009E140A">
        <w:rPr>
          <w:rFonts w:hint="eastAsia"/>
        </w:rPr>
        <w:t>内容要求</w:t>
      </w:r>
      <w:bookmarkEnd w:id="1641"/>
      <w:bookmarkEnd w:id="1642"/>
    </w:p>
    <w:p w:rsidR="00E31484" w:rsidRDefault="00E31484" w:rsidP="00E31484">
      <w:pPr>
        <w:pStyle w:val="2"/>
      </w:pPr>
      <w:bookmarkStart w:id="1643" w:name="_Toc464203436"/>
      <w:bookmarkStart w:id="1644" w:name="_Toc464224721"/>
      <w:bookmarkStart w:id="1645" w:name="OLE_LINK53"/>
      <w:bookmarkStart w:id="1646" w:name="OLE_LINK54"/>
      <w:bookmarkStart w:id="1647" w:name="OLE_LINK37"/>
      <w:bookmarkStart w:id="1648" w:name="OLE_LINK38"/>
      <w:bookmarkStart w:id="1649" w:name="OLE_LINK39"/>
      <w:r>
        <w:rPr>
          <w:rFonts w:hint="eastAsia"/>
        </w:rPr>
        <w:t>基地分类列表页</w:t>
      </w:r>
      <w:bookmarkEnd w:id="1643"/>
      <w:bookmarkEnd w:id="1644"/>
    </w:p>
    <w:p w:rsidR="00895A57" w:rsidRDefault="00895A57" w:rsidP="00895A57">
      <w:pPr>
        <w:spacing w:line="360" w:lineRule="auto"/>
        <w:ind w:firstLineChars="200" w:firstLine="420"/>
      </w:pPr>
      <w:r>
        <w:rPr>
          <w:rFonts w:hint="eastAsia"/>
        </w:rPr>
        <w:t>在首页点击基地类别，跳转至基地列表页面。</w:t>
      </w:r>
    </w:p>
    <w:p w:rsidR="00387427" w:rsidRDefault="00387427" w:rsidP="00895A57">
      <w:pPr>
        <w:spacing w:line="360" w:lineRule="auto"/>
        <w:ind w:firstLineChars="200" w:firstLine="420"/>
      </w:pPr>
      <w:r>
        <w:rPr>
          <w:noProof/>
        </w:rPr>
        <w:drawing>
          <wp:inline distT="0" distB="0" distL="0" distR="0" wp14:anchorId="25AB5387" wp14:editId="38B03A62">
            <wp:extent cx="1788028" cy="1234160"/>
            <wp:effectExtent l="0" t="0" r="3175" b="444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a:srcRect t="4869" b="4403"/>
                    <a:stretch/>
                  </pic:blipFill>
                  <pic:spPr bwMode="auto">
                    <a:xfrm>
                      <a:off x="0" y="0"/>
                      <a:ext cx="1799420" cy="1242023"/>
                    </a:xfrm>
                    <a:prstGeom prst="rect">
                      <a:avLst/>
                    </a:prstGeom>
                    <a:ln>
                      <a:noFill/>
                    </a:ln>
                    <a:extLst>
                      <a:ext uri="{53640926-AAD7-44D8-BBD7-CCE9431645EC}">
                        <a14:shadowObscured xmlns:a14="http://schemas.microsoft.com/office/drawing/2010/main"/>
                      </a:ext>
                    </a:extLst>
                  </pic:spPr>
                </pic:pic>
              </a:graphicData>
            </a:graphic>
          </wp:inline>
        </w:drawing>
      </w:r>
    </w:p>
    <w:p w:rsidR="00DF7710" w:rsidRDefault="00DF7710" w:rsidP="00DF7710">
      <w:pPr>
        <w:spacing w:line="360" w:lineRule="auto"/>
        <w:ind w:firstLineChars="200" w:firstLine="420"/>
        <w:rPr>
          <w:ins w:id="1650" w:author="zhuhn" w:date="2016-10-13T20:29:00Z"/>
        </w:rPr>
      </w:pPr>
      <w:ins w:id="1651" w:author="zhuhn" w:date="2016-10-13T20:29:00Z">
        <w:r>
          <w:rPr>
            <w:rFonts w:hint="eastAsia"/>
          </w:rPr>
          <w:t>基地列表显示的基地信息来自政务系统，需要通过调用政务系统的接口获取数据。</w:t>
        </w:r>
      </w:ins>
    </w:p>
    <w:p w:rsidR="00DF7710" w:rsidRDefault="00DF7710" w:rsidP="00E31484">
      <w:pPr>
        <w:spacing w:line="360" w:lineRule="auto"/>
        <w:ind w:firstLineChars="200" w:firstLine="420"/>
        <w:rPr>
          <w:ins w:id="1652" w:author="zhuhn" w:date="2016-10-13T20:32:00Z"/>
        </w:rPr>
      </w:pPr>
      <w:ins w:id="1653" w:author="zhuhn" w:date="2016-10-13T20:29:00Z">
        <w:r>
          <w:rPr>
            <w:rFonts w:hint="eastAsia"/>
          </w:rPr>
          <w:t>基地列表页面</w:t>
        </w:r>
      </w:ins>
      <w:ins w:id="1654" w:author="zhuhn" w:date="2016-10-13T20:31:00Z">
        <w:r>
          <w:rPr>
            <w:rFonts w:hint="eastAsia"/>
          </w:rPr>
          <w:t>上方</w:t>
        </w:r>
      </w:ins>
      <w:del w:id="1655" w:author="zhuhn" w:date="2016-10-13T20:30:00Z">
        <w:r w:rsidR="00E31484" w:rsidDel="00DF7710">
          <w:rPr>
            <w:rFonts w:hint="eastAsia"/>
          </w:rPr>
          <w:delText>基地</w:delText>
        </w:r>
      </w:del>
      <w:ins w:id="1656" w:author="zhuhn" w:date="2016-10-13T20:30:00Z">
        <w:r>
          <w:rPr>
            <w:rFonts w:hint="eastAsia"/>
          </w:rPr>
          <w:t>设置</w:t>
        </w:r>
      </w:ins>
      <w:ins w:id="1657" w:author="zhuhn" w:date="2016-10-13T20:31:00Z">
        <w:r>
          <w:rPr>
            <w:rFonts w:hint="eastAsia"/>
          </w:rPr>
          <w:t>分类</w:t>
        </w:r>
      </w:ins>
      <w:del w:id="1658" w:author="zhuhn" w:date="2016-10-13T20:30:00Z">
        <w:r w:rsidR="00E31484" w:rsidDel="00DF7710">
          <w:rPr>
            <w:rFonts w:hint="eastAsia"/>
          </w:rPr>
          <w:delText>分</w:delText>
        </w:r>
      </w:del>
      <w:del w:id="1659" w:author="zhuhn" w:date="2016-10-13T20:31:00Z">
        <w:r w:rsidR="00E31484" w:rsidDel="00DF7710">
          <w:rPr>
            <w:rFonts w:hint="eastAsia"/>
          </w:rPr>
          <w:delText>类</w:delText>
        </w:r>
      </w:del>
      <w:ins w:id="1660" w:author="zhuhn" w:date="2016-10-13T20:30:00Z">
        <w:r>
          <w:rPr>
            <w:rFonts w:hint="eastAsia"/>
          </w:rPr>
          <w:t>标签，</w:t>
        </w:r>
      </w:ins>
      <w:ins w:id="1661" w:author="zhuhn" w:date="2016-10-13T20:32:00Z">
        <w:r>
          <w:rPr>
            <w:rFonts w:hint="eastAsia"/>
          </w:rPr>
          <w:t>页面</w:t>
        </w:r>
      </w:ins>
      <w:ins w:id="1662" w:author="zhuhn" w:date="2016-10-13T20:31:00Z">
        <w:r>
          <w:rPr>
            <w:rFonts w:hint="eastAsia"/>
          </w:rPr>
          <w:t>加载</w:t>
        </w:r>
      </w:ins>
      <w:ins w:id="1663" w:author="zhuhn" w:date="2016-10-13T20:32:00Z">
        <w:r>
          <w:rPr>
            <w:rFonts w:hint="eastAsia"/>
          </w:rPr>
          <w:t>时，</w:t>
        </w:r>
        <w:bookmarkStart w:id="1664" w:name="OLE_LINK193"/>
        <w:bookmarkStart w:id="1665" w:name="OLE_LINK194"/>
        <w:r>
          <w:rPr>
            <w:rFonts w:hint="eastAsia"/>
          </w:rPr>
          <w:t>根据首页基地入口处选择的基地类别默认进行数据筛选</w:t>
        </w:r>
        <w:bookmarkEnd w:id="1664"/>
        <w:bookmarkEnd w:id="1665"/>
        <w:r>
          <w:rPr>
            <w:rFonts w:hint="eastAsia"/>
          </w:rPr>
          <w:t>。</w:t>
        </w:r>
      </w:ins>
    </w:p>
    <w:p w:rsidR="00E31484" w:rsidRDefault="00643AE3" w:rsidP="00E31484">
      <w:pPr>
        <w:spacing w:line="360" w:lineRule="auto"/>
        <w:ind w:firstLineChars="200" w:firstLine="420"/>
      </w:pPr>
      <w:ins w:id="1666" w:author="zhuhn" w:date="2016-10-14T04:54:00Z">
        <w:r>
          <w:rPr>
            <w:rFonts w:hint="eastAsia"/>
          </w:rPr>
          <w:t>基地列表</w:t>
        </w:r>
      </w:ins>
      <w:del w:id="1667" w:author="zhuhn" w:date="2016-10-14T04:54:00Z">
        <w:r w:rsidR="00E31484" w:rsidDel="00643AE3">
          <w:rPr>
            <w:rFonts w:hint="eastAsia"/>
          </w:rPr>
          <w:delText>列表</w:delText>
        </w:r>
      </w:del>
      <w:r w:rsidR="00895A57">
        <w:rPr>
          <w:rFonts w:hint="eastAsia"/>
        </w:rPr>
        <w:t>页面设计如下图所示：</w:t>
      </w:r>
    </w:p>
    <w:p w:rsidR="00E31484" w:rsidRDefault="00E31484" w:rsidP="00E31484">
      <w:pPr>
        <w:spacing w:line="360" w:lineRule="auto"/>
      </w:pPr>
      <w:del w:id="1668" w:author="zhuhn" w:date="2016-10-14T04:42:00Z">
        <w:r w:rsidDel="00F66FDF">
          <w:rPr>
            <w:noProof/>
          </w:rPr>
          <w:lastRenderedPageBreak/>
          <w:drawing>
            <wp:inline distT="0" distB="0" distL="0" distR="0" wp14:anchorId="0B55131B" wp14:editId="59CABA97">
              <wp:extent cx="5274310" cy="2964968"/>
              <wp:effectExtent l="0" t="0" r="2540" b="698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5274310" cy="2964968"/>
                      </a:xfrm>
                      <a:prstGeom prst="rect">
                        <a:avLst/>
                      </a:prstGeom>
                    </pic:spPr>
                  </pic:pic>
                </a:graphicData>
              </a:graphic>
            </wp:inline>
          </w:drawing>
        </w:r>
      </w:del>
      <w:ins w:id="1669" w:author="zhuhn" w:date="2016-10-14T05:00:00Z">
        <w:r w:rsidR="00643AE3">
          <w:rPr>
            <w:noProof/>
          </w:rPr>
          <w:drawing>
            <wp:inline distT="0" distB="0" distL="0" distR="0" wp14:anchorId="2EBB8F49" wp14:editId="59555157">
              <wp:extent cx="5274310" cy="3657221"/>
              <wp:effectExtent l="0" t="0" r="2540" b="63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274310" cy="3657221"/>
                      </a:xfrm>
                      <a:prstGeom prst="rect">
                        <a:avLst/>
                      </a:prstGeom>
                    </pic:spPr>
                  </pic:pic>
                </a:graphicData>
              </a:graphic>
            </wp:inline>
          </w:drawing>
        </w:r>
      </w:ins>
    </w:p>
    <w:p w:rsidR="00643AE3" w:rsidRDefault="00643AE3" w:rsidP="00643AE3">
      <w:pPr>
        <w:spacing w:line="360" w:lineRule="auto"/>
        <w:ind w:firstLineChars="200" w:firstLine="420"/>
        <w:rPr>
          <w:ins w:id="1670" w:author="zhuhn" w:date="2016-10-14T05:00:00Z"/>
        </w:rPr>
      </w:pPr>
      <w:ins w:id="1671" w:author="zhuhn" w:date="2016-10-14T05:00:00Z">
        <w:r>
          <w:rPr>
            <w:rFonts w:hint="eastAsia"/>
          </w:rPr>
          <w:t>页面中列出当前类别下的所有基地摘要信息，当前类别是指用户在从首页基地入口跳转至该页面时点击的基地类别。</w:t>
        </w:r>
      </w:ins>
    </w:p>
    <w:p w:rsidR="007B47E6" w:rsidRPr="00E31484" w:rsidRDefault="007B47E6" w:rsidP="007B47E6">
      <w:pPr>
        <w:spacing w:line="360" w:lineRule="auto"/>
        <w:ind w:firstLineChars="200" w:firstLine="420"/>
        <w:rPr>
          <w:ins w:id="1672" w:author="zhuhn" w:date="2016-10-14T05:05:00Z"/>
        </w:rPr>
      </w:pPr>
      <w:ins w:id="1673" w:author="zhuhn" w:date="2016-10-14T05:05:00Z">
        <w:r>
          <w:rPr>
            <w:rFonts w:hint="eastAsia"/>
          </w:rPr>
          <w:t>点击基地摘要，可以链接至基地详情页面，页面需求请参考</w:t>
        </w:r>
        <w:r w:rsidRPr="00003BF9">
          <w:rPr>
            <w:rFonts w:hint="eastAsia"/>
          </w:rPr>
          <w:t>第</w:t>
        </w:r>
        <w:r w:rsidRPr="00003BF9">
          <w:rPr>
            <w:rFonts w:hint="eastAsia"/>
          </w:rPr>
          <w:t>5.2</w:t>
        </w:r>
        <w:r w:rsidRPr="00003BF9">
          <w:rPr>
            <w:rFonts w:hint="eastAsia"/>
          </w:rPr>
          <w:t>章节</w:t>
        </w:r>
      </w:ins>
    </w:p>
    <w:p w:rsidR="00643AE3" w:rsidRDefault="00643AE3" w:rsidP="00643AE3">
      <w:pPr>
        <w:spacing w:line="360" w:lineRule="auto"/>
        <w:ind w:firstLineChars="200" w:firstLine="420"/>
        <w:rPr>
          <w:ins w:id="1674" w:author="zhuhn" w:date="2016-10-14T05:00:00Z"/>
        </w:rPr>
      </w:pPr>
      <w:ins w:id="1675" w:author="zhuhn" w:date="2016-10-14T05:00:00Z">
        <w:r>
          <w:rPr>
            <w:rFonts w:hint="eastAsia"/>
          </w:rPr>
          <w:t>在基地列表</w:t>
        </w:r>
      </w:ins>
      <w:ins w:id="1676" w:author="zhuhn" w:date="2016-10-14T05:09:00Z">
        <w:r w:rsidR="007B47E6">
          <w:rPr>
            <w:rFonts w:hint="eastAsia"/>
          </w:rPr>
          <w:t>左</w:t>
        </w:r>
      </w:ins>
      <w:ins w:id="1677" w:author="zhuhn" w:date="2016-10-14T05:00:00Z">
        <w:r>
          <w:rPr>
            <w:rFonts w:hint="eastAsia"/>
          </w:rPr>
          <w:t>上方设置排序标签，排序标签分为“综合排序”、“成立时间”、“所在区县”、“项目活动”。</w:t>
        </w:r>
      </w:ins>
    </w:p>
    <w:p w:rsidR="00643AE3" w:rsidRDefault="00643AE3" w:rsidP="00643AE3">
      <w:pPr>
        <w:spacing w:line="360" w:lineRule="auto"/>
        <w:ind w:firstLineChars="200" w:firstLine="420"/>
        <w:rPr>
          <w:ins w:id="1678" w:author="zhuhn" w:date="2016-10-14T05:00:00Z"/>
        </w:rPr>
      </w:pPr>
      <w:ins w:id="1679" w:author="zhuhn" w:date="2016-10-14T05:00:00Z">
        <w:r>
          <w:rPr>
            <w:rFonts w:hint="eastAsia"/>
          </w:rPr>
          <w:t>点击“综合排序”则按照检索结果的默认顺序显示，若当前列表中的基地已经按照任何规则进行了排序显示，则取消当前排序规则回到默认的顺序。</w:t>
        </w:r>
      </w:ins>
    </w:p>
    <w:p w:rsidR="00643AE3" w:rsidRDefault="00643AE3" w:rsidP="00643AE3">
      <w:pPr>
        <w:spacing w:line="360" w:lineRule="auto"/>
        <w:ind w:firstLineChars="200" w:firstLine="420"/>
        <w:rPr>
          <w:ins w:id="1680" w:author="zhuhn" w:date="2016-10-14T05:00:00Z"/>
        </w:rPr>
      </w:pPr>
      <w:ins w:id="1681" w:author="zhuhn" w:date="2016-10-14T05:00:00Z">
        <w:r>
          <w:rPr>
            <w:rFonts w:hint="eastAsia"/>
          </w:rPr>
          <w:t>点击“成立时间”按照基地的成立时间进行升序或者降序排列。</w:t>
        </w:r>
      </w:ins>
    </w:p>
    <w:p w:rsidR="00643AE3" w:rsidRDefault="00643AE3" w:rsidP="00643AE3">
      <w:pPr>
        <w:spacing w:line="360" w:lineRule="auto"/>
        <w:ind w:firstLineChars="200" w:firstLine="420"/>
        <w:rPr>
          <w:ins w:id="1682" w:author="zhuhn" w:date="2016-10-14T05:00:00Z"/>
        </w:rPr>
      </w:pPr>
      <w:ins w:id="1683" w:author="zhuhn" w:date="2016-10-14T05:00:00Z">
        <w:r>
          <w:rPr>
            <w:rFonts w:hint="eastAsia"/>
          </w:rPr>
          <w:t>点击“所在区县”按照基地地址进行升序或者降序排列。</w:t>
        </w:r>
      </w:ins>
    </w:p>
    <w:p w:rsidR="00643AE3" w:rsidRDefault="00643AE3" w:rsidP="00643AE3">
      <w:pPr>
        <w:spacing w:line="360" w:lineRule="auto"/>
        <w:ind w:firstLineChars="200" w:firstLine="420"/>
        <w:rPr>
          <w:ins w:id="1684" w:author="zhuhn" w:date="2016-10-14T05:00:00Z"/>
        </w:rPr>
      </w:pPr>
      <w:ins w:id="1685" w:author="zhuhn" w:date="2016-10-14T05:00:00Z">
        <w:r>
          <w:rPr>
            <w:rFonts w:hint="eastAsia"/>
          </w:rPr>
          <w:t>点击“项目活动”按照基地发起的活动数目进行升序或者降序排列。</w:t>
        </w:r>
      </w:ins>
    </w:p>
    <w:p w:rsidR="007B47E6" w:rsidRDefault="007B47E6" w:rsidP="00E31484">
      <w:pPr>
        <w:spacing w:line="360" w:lineRule="auto"/>
        <w:ind w:firstLineChars="200" w:firstLine="420"/>
        <w:rPr>
          <w:ins w:id="1686" w:author="zhuhn" w:date="2016-10-14T05:09:00Z"/>
        </w:rPr>
      </w:pPr>
      <w:ins w:id="1687" w:author="zhuhn" w:date="2016-10-14T05:09:00Z">
        <w:r>
          <w:rPr>
            <w:rFonts w:hint="eastAsia"/>
          </w:rPr>
          <w:t>在基地列表右上方设置</w:t>
        </w:r>
      </w:ins>
      <w:ins w:id="1688" w:author="zhuhn" w:date="2016-10-14T05:10:00Z">
        <w:r>
          <w:rPr>
            <w:rFonts w:hint="eastAsia"/>
          </w:rPr>
          <w:t>快速搜索功能，输入</w:t>
        </w:r>
      </w:ins>
      <w:ins w:id="1689" w:author="zhuhn" w:date="2016-10-14T05:11:00Z">
        <w:r>
          <w:rPr>
            <w:rFonts w:hint="eastAsia"/>
          </w:rPr>
          <w:t>搜索</w:t>
        </w:r>
      </w:ins>
      <w:ins w:id="1690" w:author="zhuhn" w:date="2016-10-14T05:10:00Z">
        <w:r>
          <w:rPr>
            <w:rFonts w:hint="eastAsia"/>
          </w:rPr>
          <w:t>关键字</w:t>
        </w:r>
      </w:ins>
      <w:ins w:id="1691" w:author="zhuhn" w:date="2016-10-14T05:11:00Z">
        <w:r>
          <w:rPr>
            <w:rFonts w:hint="eastAsia"/>
          </w:rPr>
          <w:t>匹配</w:t>
        </w:r>
      </w:ins>
      <w:ins w:id="1692" w:author="zhuhn" w:date="2016-10-14T05:10:00Z">
        <w:r>
          <w:rPr>
            <w:rFonts w:hint="eastAsia"/>
          </w:rPr>
          <w:t>基地名称</w:t>
        </w:r>
      </w:ins>
      <w:ins w:id="1693" w:author="zhuhn" w:date="2016-10-14T05:11:00Z">
        <w:r>
          <w:rPr>
            <w:rFonts w:hint="eastAsia"/>
          </w:rPr>
          <w:t>进行</w:t>
        </w:r>
      </w:ins>
      <w:ins w:id="1694" w:author="zhuhn" w:date="2016-10-14T05:10:00Z">
        <w:r>
          <w:rPr>
            <w:rFonts w:hint="eastAsia"/>
          </w:rPr>
          <w:t>搜索。</w:t>
        </w:r>
      </w:ins>
      <w:ins w:id="1695" w:author="zhuhn" w:date="2016-10-14T05:11:00Z">
        <w:r>
          <w:rPr>
            <w:rFonts w:hint="eastAsia"/>
          </w:rPr>
          <w:t>可支持模糊搜索。搜索结果通过调用</w:t>
        </w:r>
      </w:ins>
      <w:ins w:id="1696" w:author="zhuhn" w:date="2016-10-14T05:12:00Z">
        <w:r>
          <w:rPr>
            <w:rFonts w:hint="eastAsia"/>
          </w:rPr>
          <w:t>接口</w:t>
        </w:r>
      </w:ins>
      <w:ins w:id="1697" w:author="zhuhn" w:date="2016-10-14T05:17:00Z">
        <w:r w:rsidR="008B4E4B">
          <w:rPr>
            <w:rFonts w:hint="eastAsia"/>
          </w:rPr>
          <w:t>从</w:t>
        </w:r>
      </w:ins>
      <w:ins w:id="1698" w:author="zhuhn" w:date="2016-10-14T05:16:00Z">
        <w:r w:rsidR="008B4E4B">
          <w:rPr>
            <w:rFonts w:hint="eastAsia"/>
          </w:rPr>
          <w:t>政务系统</w:t>
        </w:r>
      </w:ins>
      <w:ins w:id="1699" w:author="zhuhn" w:date="2016-10-14T05:12:00Z">
        <w:r>
          <w:rPr>
            <w:rFonts w:hint="eastAsia"/>
          </w:rPr>
          <w:t>获取数据。</w:t>
        </w:r>
      </w:ins>
    </w:p>
    <w:p w:rsidR="00643AE3" w:rsidRDefault="00895A57" w:rsidP="00E31484">
      <w:pPr>
        <w:spacing w:line="360" w:lineRule="auto"/>
        <w:ind w:firstLineChars="200" w:firstLine="420"/>
        <w:rPr>
          <w:ins w:id="1700" w:author="zhuhn" w:date="2016-10-14T05:01:00Z"/>
        </w:rPr>
      </w:pPr>
      <w:del w:id="1701" w:author="zhuhn" w:date="2016-10-14T05:00:00Z">
        <w:r w:rsidDel="00643AE3">
          <w:rPr>
            <w:rFonts w:hint="eastAsia"/>
          </w:rPr>
          <w:delText>页面中列出当前</w:delText>
        </w:r>
      </w:del>
      <w:del w:id="1702" w:author="zhuhn" w:date="2016-10-14T04:55:00Z">
        <w:r w:rsidDel="00643AE3">
          <w:rPr>
            <w:rFonts w:hint="eastAsia"/>
          </w:rPr>
          <w:delText>点击</w:delText>
        </w:r>
      </w:del>
      <w:del w:id="1703" w:author="zhuhn" w:date="2016-10-14T05:00:00Z">
        <w:r w:rsidDel="00643AE3">
          <w:rPr>
            <w:rFonts w:hint="eastAsia"/>
          </w:rPr>
          <w:delText>类别下的所有基地摘要信息，</w:delText>
        </w:r>
      </w:del>
      <w:ins w:id="1704" w:author="zhuhn" w:date="2016-10-14T04:57:00Z">
        <w:r w:rsidR="00643AE3">
          <w:rPr>
            <w:rFonts w:hint="eastAsia"/>
          </w:rPr>
          <w:t>在每个基地摘要的</w:t>
        </w:r>
      </w:ins>
      <w:r w:rsidR="00E31484">
        <w:rPr>
          <w:rFonts w:hint="eastAsia"/>
        </w:rPr>
        <w:t>右边</w:t>
      </w:r>
      <w:del w:id="1705" w:author="zhuhn" w:date="2016-10-14T04:57:00Z">
        <w:r w:rsidR="00E31484" w:rsidDel="00643AE3">
          <w:rPr>
            <w:rFonts w:hint="eastAsia"/>
          </w:rPr>
          <w:delText>设置</w:delText>
        </w:r>
      </w:del>
      <w:ins w:id="1706" w:author="zhuhn" w:date="2016-10-14T04:57:00Z">
        <w:r w:rsidR="00643AE3">
          <w:rPr>
            <w:rFonts w:hint="eastAsia"/>
          </w:rPr>
          <w:t>显示</w:t>
        </w:r>
      </w:ins>
      <w:ins w:id="1707" w:author="zhuhn" w:date="2016-10-14T05:01:00Z">
        <w:r w:rsidR="00643AE3">
          <w:rPr>
            <w:rFonts w:hint="eastAsia"/>
          </w:rPr>
          <w:t>关注人数、活动数目和已</w:t>
        </w:r>
      </w:ins>
      <w:ins w:id="1708" w:author="zhuhn" w:date="2016-10-14T04:58:00Z">
        <w:r w:rsidR="00643AE3">
          <w:rPr>
            <w:rFonts w:hint="eastAsia"/>
          </w:rPr>
          <w:t>点赞</w:t>
        </w:r>
      </w:ins>
      <w:ins w:id="1709" w:author="zhuhn" w:date="2016-10-14T05:01:00Z">
        <w:r w:rsidR="00643AE3">
          <w:rPr>
            <w:rFonts w:hint="eastAsia"/>
          </w:rPr>
          <w:t>人数。</w:t>
        </w:r>
      </w:ins>
    </w:p>
    <w:p w:rsidR="00E31484" w:rsidRDefault="00643AE3" w:rsidP="00E31484">
      <w:pPr>
        <w:spacing w:line="360" w:lineRule="auto"/>
        <w:ind w:firstLineChars="200" w:firstLine="420"/>
        <w:rPr>
          <w:ins w:id="1710" w:author="zhuhn" w:date="2016-10-14T05:05:00Z"/>
        </w:rPr>
      </w:pPr>
      <w:ins w:id="1711" w:author="zhuhn" w:date="2016-10-14T05:02:00Z">
        <w:r>
          <w:rPr>
            <w:rFonts w:hint="eastAsia"/>
          </w:rPr>
          <w:t>在每个基地摘要的最右边设置</w:t>
        </w:r>
      </w:ins>
      <w:del w:id="1712" w:author="zhuhn" w:date="2016-10-14T05:02:00Z">
        <w:r w:rsidR="00895A57" w:rsidDel="007B47E6">
          <w:rPr>
            <w:rFonts w:hint="eastAsia"/>
          </w:rPr>
          <w:delText>加入</w:delText>
        </w:r>
      </w:del>
      <w:ins w:id="1713" w:author="zhuhn" w:date="2016-10-14T05:02:00Z">
        <w:r w:rsidR="007B47E6">
          <w:rPr>
            <w:rFonts w:hint="eastAsia"/>
          </w:rPr>
          <w:t>联系</w:t>
        </w:r>
      </w:ins>
      <w:r w:rsidR="00895A57">
        <w:rPr>
          <w:rFonts w:hint="eastAsia"/>
        </w:rPr>
        <w:t>基地的</w:t>
      </w:r>
      <w:r w:rsidR="00E31484">
        <w:rPr>
          <w:rFonts w:hint="eastAsia"/>
        </w:rPr>
        <w:t>按钮，点击</w:t>
      </w:r>
      <w:ins w:id="1714" w:author="zhuhn" w:date="2016-10-14T05:03:00Z">
        <w:r w:rsidR="007B47E6">
          <w:rPr>
            <w:rFonts w:hint="eastAsia"/>
          </w:rPr>
          <w:t>按钮可向基地联系人</w:t>
        </w:r>
      </w:ins>
      <w:del w:id="1715" w:author="zhuhn" w:date="2016-10-14T05:03:00Z">
        <w:r w:rsidR="00E31484" w:rsidDel="007B47E6">
          <w:rPr>
            <w:rFonts w:hint="eastAsia"/>
          </w:rPr>
          <w:delText>之后</w:delText>
        </w:r>
      </w:del>
      <w:ins w:id="1716" w:author="zhuhn" w:date="2016-10-14T05:03:00Z">
        <w:r w:rsidR="007B47E6">
          <w:rPr>
            <w:rFonts w:hint="eastAsia"/>
          </w:rPr>
          <w:t>“发送站内信”。</w:t>
        </w:r>
      </w:ins>
      <w:ins w:id="1717" w:author="zhuhn" w:date="2016-10-14T05:04:00Z">
        <w:r w:rsidR="007B47E6">
          <w:rPr>
            <w:rFonts w:hint="eastAsia"/>
          </w:rPr>
          <w:t>“发送站内信”的详细功能描述请参考第</w:t>
        </w:r>
        <w:r w:rsidR="007B47E6">
          <w:rPr>
            <w:rFonts w:hint="eastAsia"/>
          </w:rPr>
          <w:t>5.2</w:t>
        </w:r>
        <w:r w:rsidR="007B47E6">
          <w:rPr>
            <w:rFonts w:hint="eastAsia"/>
          </w:rPr>
          <w:t>章节</w:t>
        </w:r>
      </w:ins>
      <w:del w:id="1718" w:author="zhuhn" w:date="2016-10-14T05:02:00Z">
        <w:r w:rsidR="00E31484" w:rsidDel="007B47E6">
          <w:rPr>
            <w:rFonts w:hint="eastAsia"/>
          </w:rPr>
          <w:delText>直接提交当前用户信息至后台审核</w:delText>
        </w:r>
      </w:del>
      <w:r w:rsidR="00895A57">
        <w:rPr>
          <w:rFonts w:hint="eastAsia"/>
        </w:rPr>
        <w:t>。</w:t>
      </w:r>
    </w:p>
    <w:p w:rsidR="007B47E6" w:rsidRDefault="007B47E6" w:rsidP="00E31484">
      <w:pPr>
        <w:spacing w:line="360" w:lineRule="auto"/>
        <w:ind w:firstLineChars="200" w:firstLine="420"/>
        <w:rPr>
          <w:ins w:id="1719" w:author="zhuhn" w:date="2016-10-14T05:07:00Z"/>
        </w:rPr>
      </w:pPr>
      <w:ins w:id="1720" w:author="zhuhn" w:date="2016-10-14T05:05:00Z">
        <w:r>
          <w:rPr>
            <w:rFonts w:hint="eastAsia"/>
          </w:rPr>
          <w:t>基地</w:t>
        </w:r>
        <w:proofErr w:type="gramStart"/>
        <w:r>
          <w:rPr>
            <w:rFonts w:hint="eastAsia"/>
          </w:rPr>
          <w:t>列表页</w:t>
        </w:r>
      </w:ins>
      <w:ins w:id="1721" w:author="zhuhn" w:date="2016-10-14T05:06:00Z">
        <w:r>
          <w:rPr>
            <w:rFonts w:hint="eastAsia"/>
          </w:rPr>
          <w:t>应采用</w:t>
        </w:r>
        <w:proofErr w:type="gramEnd"/>
        <w:r>
          <w:rPr>
            <w:rFonts w:hint="eastAsia"/>
          </w:rPr>
          <w:t>分页</w:t>
        </w:r>
      </w:ins>
      <w:ins w:id="1722" w:author="zhuhn" w:date="2016-10-14T05:05:00Z">
        <w:r>
          <w:rPr>
            <w:rFonts w:hint="eastAsia"/>
          </w:rPr>
          <w:t>显示</w:t>
        </w:r>
      </w:ins>
      <w:ins w:id="1723" w:author="zhuhn" w:date="2016-10-14T05:06:00Z">
        <w:r>
          <w:rPr>
            <w:rFonts w:hint="eastAsia"/>
          </w:rPr>
          <w:t>，每页显示</w:t>
        </w:r>
      </w:ins>
      <w:ins w:id="1724" w:author="zhuhn" w:date="2016-10-14T05:05:00Z">
        <w:r>
          <w:rPr>
            <w:rFonts w:hint="eastAsia"/>
          </w:rPr>
          <w:t>10</w:t>
        </w:r>
        <w:r>
          <w:rPr>
            <w:rFonts w:hint="eastAsia"/>
          </w:rPr>
          <w:t>个</w:t>
        </w:r>
      </w:ins>
      <w:ins w:id="1725" w:author="zhuhn" w:date="2016-10-14T05:06:00Z">
        <w:r>
          <w:rPr>
            <w:rFonts w:hint="eastAsia"/>
          </w:rPr>
          <w:t>基地摘要信息。</w:t>
        </w:r>
      </w:ins>
      <w:ins w:id="1726" w:author="zhuhn" w:date="2016-10-14T05:07:00Z">
        <w:r>
          <w:rPr>
            <w:rFonts w:hint="eastAsia"/>
          </w:rPr>
          <w:t>分页标签的</w:t>
        </w:r>
      </w:ins>
      <w:ins w:id="1727" w:author="zhuhn" w:date="2016-10-14T05:08:00Z">
        <w:r>
          <w:rPr>
            <w:rFonts w:hint="eastAsia"/>
          </w:rPr>
          <w:t>效果</w:t>
        </w:r>
      </w:ins>
      <w:ins w:id="1728" w:author="zhuhn" w:date="2016-10-14T05:07:00Z">
        <w:r>
          <w:rPr>
            <w:rFonts w:hint="eastAsia"/>
          </w:rPr>
          <w:t>如下图所示：</w:t>
        </w:r>
      </w:ins>
      <w:ins w:id="1729" w:author="zhuhn" w:date="2016-10-14T05:08:00Z">
        <w:r>
          <w:rPr>
            <w:rFonts w:hint="eastAsia"/>
          </w:rPr>
          <w:t>（仅供参考，样式由设计人员定义）</w:t>
        </w:r>
      </w:ins>
    </w:p>
    <w:p w:rsidR="007B47E6" w:rsidRDefault="007B47E6" w:rsidP="00E31484">
      <w:pPr>
        <w:spacing w:line="360" w:lineRule="auto"/>
        <w:ind w:firstLineChars="200" w:firstLine="420"/>
      </w:pPr>
      <w:ins w:id="1730" w:author="zhuhn" w:date="2016-10-14T05:07:00Z">
        <w:r>
          <w:rPr>
            <w:noProof/>
          </w:rPr>
          <w:lastRenderedPageBreak/>
          <w:drawing>
            <wp:inline distT="0" distB="0" distL="0" distR="0" wp14:anchorId="775CE0A6" wp14:editId="000FB12C">
              <wp:extent cx="4770407" cy="422695"/>
              <wp:effectExtent l="0" t="0" r="0" b="0"/>
              <wp:docPr id="54" name="图片 54"/>
              <wp:cNvGraphicFramePr/>
              <a:graphic xmlns:a="http://schemas.openxmlformats.org/drawingml/2006/main">
                <a:graphicData uri="http://schemas.openxmlformats.org/drawingml/2006/picture">
                  <pic:pic xmlns:pic="http://schemas.openxmlformats.org/drawingml/2006/picture">
                    <pic:nvPicPr>
                      <pic:cNvPr id="11" name="图片 11"/>
                      <pic:cNvPicPr/>
                    </pic:nvPicPr>
                    <pic:blipFill rotWithShape="1">
                      <a:blip r:embed="rId57"/>
                      <a:srcRect t="92584"/>
                      <a:stretch/>
                    </pic:blipFill>
                    <pic:spPr bwMode="auto">
                      <a:xfrm>
                        <a:off x="0" y="0"/>
                        <a:ext cx="4782705" cy="423785"/>
                      </a:xfrm>
                      <a:prstGeom prst="rect">
                        <a:avLst/>
                      </a:prstGeom>
                      <a:ln>
                        <a:noFill/>
                      </a:ln>
                      <a:extLst>
                        <a:ext uri="{53640926-AAD7-44D8-BBD7-CCE9431645EC}">
                          <a14:shadowObscured xmlns:a14="http://schemas.microsoft.com/office/drawing/2010/main"/>
                        </a:ext>
                      </a:extLst>
                    </pic:spPr>
                  </pic:pic>
                </a:graphicData>
              </a:graphic>
            </wp:inline>
          </w:drawing>
        </w:r>
      </w:ins>
    </w:p>
    <w:p w:rsidR="0056717A" w:rsidRPr="00E31484" w:rsidDel="007B47E6" w:rsidRDefault="0056717A" w:rsidP="00790A9A">
      <w:pPr>
        <w:spacing w:line="360" w:lineRule="auto"/>
        <w:ind w:firstLineChars="200" w:firstLine="420"/>
        <w:rPr>
          <w:del w:id="1731" w:author="zhuhn" w:date="2016-10-14T05:05:00Z"/>
        </w:rPr>
        <w:pPrChange w:id="1732" w:author="zhuhn" w:date="2016-10-14T17:52:00Z">
          <w:pPr>
            <w:spacing w:line="360" w:lineRule="auto"/>
            <w:ind w:firstLineChars="200" w:firstLine="420"/>
          </w:pPr>
        </w:pPrChange>
      </w:pPr>
      <w:del w:id="1733" w:author="zhuhn" w:date="2016-10-14T05:05:00Z">
        <w:r w:rsidDel="007B47E6">
          <w:rPr>
            <w:rFonts w:hint="eastAsia"/>
          </w:rPr>
          <w:delText>点击基地摘要，可以链接至基地详情页面，页面需求请参考</w:delText>
        </w:r>
      </w:del>
      <w:del w:id="1734" w:author="zhuhn" w:date="2016-10-13T20:04:00Z">
        <w:r w:rsidR="00EF4775" w:rsidDel="00372EE8">
          <w:fldChar w:fldCharType="begin"/>
        </w:r>
        <w:r w:rsidR="00EF4775" w:rsidDel="00372EE8">
          <w:delInstrText xml:space="preserve"> HYPERLINK \l "_</w:delInstrText>
        </w:r>
        <w:r w:rsidR="00EF4775" w:rsidDel="00372EE8">
          <w:delInstrText>基地详情页</w:delInstrText>
        </w:r>
        <w:r w:rsidR="00EF4775" w:rsidDel="00372EE8">
          <w:delInstrText xml:space="preserve">" </w:delInstrText>
        </w:r>
        <w:r w:rsidR="00EF4775" w:rsidDel="00372EE8">
          <w:fldChar w:fldCharType="separate"/>
        </w:r>
        <w:r w:rsidRPr="00372EE8" w:rsidDel="00372EE8">
          <w:rPr>
            <w:rFonts w:hint="eastAsia"/>
            <w:rPrChange w:id="1735" w:author="zhuhn" w:date="2016-10-13T20:04:00Z">
              <w:rPr>
                <w:rStyle w:val="a5"/>
                <w:rFonts w:hint="eastAsia"/>
              </w:rPr>
            </w:rPrChange>
          </w:rPr>
          <w:delText>第</w:delText>
        </w:r>
        <w:r w:rsidRPr="00372EE8" w:rsidDel="00372EE8">
          <w:rPr>
            <w:rPrChange w:id="1736" w:author="zhuhn" w:date="2016-10-13T20:04:00Z">
              <w:rPr>
                <w:rStyle w:val="a5"/>
              </w:rPr>
            </w:rPrChange>
          </w:rPr>
          <w:delText>5.3</w:delText>
        </w:r>
        <w:r w:rsidRPr="00372EE8" w:rsidDel="00372EE8">
          <w:rPr>
            <w:rFonts w:hint="eastAsia"/>
            <w:rPrChange w:id="1737" w:author="zhuhn" w:date="2016-10-13T20:04:00Z">
              <w:rPr>
                <w:rStyle w:val="a5"/>
                <w:rFonts w:hint="eastAsia"/>
              </w:rPr>
            </w:rPrChange>
          </w:rPr>
          <w:delText>章节</w:delText>
        </w:r>
        <w:r w:rsidR="00EF4775" w:rsidDel="00372EE8">
          <w:rPr>
            <w:rStyle w:val="a5"/>
          </w:rPr>
          <w:fldChar w:fldCharType="end"/>
        </w:r>
      </w:del>
      <w:bookmarkStart w:id="1738" w:name="_Toc464203437"/>
      <w:bookmarkStart w:id="1739" w:name="_Toc464203538"/>
      <w:bookmarkStart w:id="1740" w:name="_Toc464203611"/>
      <w:bookmarkStart w:id="1741" w:name="_Toc464224722"/>
      <w:bookmarkEnd w:id="1738"/>
      <w:bookmarkEnd w:id="1739"/>
      <w:bookmarkEnd w:id="1740"/>
      <w:bookmarkEnd w:id="1741"/>
    </w:p>
    <w:p w:rsidR="005F2D43" w:rsidRDefault="005F2D43" w:rsidP="005F2D43">
      <w:pPr>
        <w:pStyle w:val="2"/>
      </w:pPr>
      <w:bookmarkStart w:id="1742" w:name="_Toc464203438"/>
      <w:bookmarkStart w:id="1743" w:name="_Toc464224723"/>
      <w:moveToRangeStart w:id="1744" w:author="zhuhn" w:date="2016-10-13T10:24:00Z" w:name="move464117570"/>
      <w:moveTo w:id="1745" w:author="zhuhn" w:date="2016-10-13T10:24:00Z">
        <w:r>
          <w:rPr>
            <w:rFonts w:hint="eastAsia"/>
          </w:rPr>
          <w:t>基地详情页</w:t>
        </w:r>
      </w:moveTo>
      <w:bookmarkEnd w:id="1742"/>
      <w:bookmarkEnd w:id="1743"/>
    </w:p>
    <w:p w:rsidR="005F2D43" w:rsidRDefault="005F2D43" w:rsidP="005F2D43">
      <w:pPr>
        <w:spacing w:line="360" w:lineRule="auto"/>
        <w:ind w:firstLineChars="200" w:firstLine="420"/>
      </w:pPr>
      <w:moveTo w:id="1746" w:author="zhuhn" w:date="2016-10-13T10:24:00Z">
        <w:r>
          <w:rPr>
            <w:rFonts w:hint="eastAsia"/>
          </w:rPr>
          <w:t>活动详情页的内容摘要如下图所示</w:t>
        </w:r>
      </w:moveTo>
    </w:p>
    <w:p w:rsidR="005F2D43" w:rsidRPr="004468F0" w:rsidRDefault="005F2D43" w:rsidP="005F2D43">
      <w:pPr>
        <w:spacing w:line="360" w:lineRule="auto"/>
        <w:jc w:val="center"/>
      </w:pPr>
      <w:moveTo w:id="1747" w:author="zhuhn" w:date="2016-10-13T10:24:00Z">
        <w:del w:id="1748" w:author="zhuhn" w:date="2016-10-14T07:24:00Z">
          <w:r w:rsidDel="00C53D67">
            <w:object w:dxaOrig="8375" w:dyaOrig="7885">
              <v:shape id="_x0000_i1041" type="#_x0000_t75" style="width:354.75pt;height:333.75pt" o:ole="">
                <v:imagedata r:id="rId58" o:title=""/>
              </v:shape>
              <o:OLEObject Type="Embed" ProgID="Visio.Drawing.11" ShapeID="_x0000_i1041" DrawAspect="Content" ObjectID="_1537973091" r:id="rId59"/>
            </w:object>
          </w:r>
        </w:del>
      </w:moveTo>
      <w:ins w:id="1749" w:author="zhuhn" w:date="2016-10-14T07:24:00Z">
        <w:r w:rsidR="00C53D67" w:rsidRPr="00C53D67">
          <w:t xml:space="preserve"> </w:t>
        </w:r>
      </w:ins>
      <w:ins w:id="1750" w:author="zhuhn" w:date="2016-10-14T07:24:00Z">
        <w:r w:rsidR="00C53D67">
          <w:object w:dxaOrig="8375" w:dyaOrig="9211">
            <v:shape id="_x0000_i1042" type="#_x0000_t75" style="width:414.75pt;height:456.75pt" o:ole="">
              <v:imagedata r:id="rId60" o:title=""/>
            </v:shape>
            <o:OLEObject Type="Embed" ProgID="Visio.Drawing.11" ShapeID="_x0000_i1042" DrawAspect="Content" ObjectID="_1537973092" r:id="rId61"/>
          </w:object>
        </w:r>
      </w:ins>
    </w:p>
    <w:p w:rsidR="005F2D43" w:rsidRDefault="005F2D43" w:rsidP="005F2D43">
      <w:pPr>
        <w:spacing w:line="360" w:lineRule="auto"/>
        <w:ind w:firstLineChars="200" w:firstLine="420"/>
      </w:pPr>
      <w:moveTo w:id="1751" w:author="zhuhn" w:date="2016-10-13T10:24:00Z">
        <w:r>
          <w:rPr>
            <w:rFonts w:hint="eastAsia"/>
          </w:rPr>
          <w:t>页面样式如下图所示。</w:t>
        </w:r>
      </w:moveTo>
    </w:p>
    <w:p w:rsidR="005F2D43" w:rsidRDefault="005F2D43" w:rsidP="005F2D43">
      <w:pPr>
        <w:spacing w:line="360" w:lineRule="auto"/>
      </w:pPr>
      <w:moveTo w:id="1752" w:author="zhuhn" w:date="2016-10-13T10:24:00Z">
        <w:r>
          <w:rPr>
            <w:noProof/>
          </w:rPr>
          <w:lastRenderedPageBreak/>
          <w:drawing>
            <wp:inline distT="0" distB="0" distL="0" distR="0" wp14:anchorId="3A63EEB0" wp14:editId="26C89F5E">
              <wp:extent cx="5274310" cy="3170080"/>
              <wp:effectExtent l="0" t="0" r="254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170080"/>
                      </a:xfrm>
                      <a:prstGeom prst="rect">
                        <a:avLst/>
                      </a:prstGeom>
                    </pic:spPr>
                  </pic:pic>
                </a:graphicData>
              </a:graphic>
            </wp:inline>
          </w:drawing>
        </w:r>
      </w:moveTo>
    </w:p>
    <w:p w:rsidR="005F2D43" w:rsidRPr="004468F0" w:rsidRDefault="005F2D43" w:rsidP="005F2D43">
      <w:pPr>
        <w:spacing w:line="360" w:lineRule="auto"/>
      </w:pPr>
      <w:moveTo w:id="1753" w:author="zhuhn" w:date="2016-10-13T10:24:00Z">
        <w:r>
          <w:rPr>
            <w:noProof/>
          </w:rPr>
          <w:drawing>
            <wp:inline distT="0" distB="0" distL="0" distR="0" wp14:anchorId="7996B349" wp14:editId="2568E511">
              <wp:extent cx="5409980" cy="2477069"/>
              <wp:effectExtent l="0" t="0" r="63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09980" cy="2477069"/>
                      </a:xfrm>
                      <a:prstGeom prst="rect">
                        <a:avLst/>
                      </a:prstGeom>
                    </pic:spPr>
                  </pic:pic>
                </a:graphicData>
              </a:graphic>
            </wp:inline>
          </w:drawing>
        </w:r>
      </w:moveTo>
    </w:p>
    <w:p w:rsidR="005F2D43" w:rsidRDefault="005F2D43" w:rsidP="005F2D43">
      <w:pPr>
        <w:spacing w:line="360" w:lineRule="auto"/>
        <w:ind w:firstLineChars="200" w:firstLine="420"/>
      </w:pPr>
      <w:moveTo w:id="1754" w:author="zhuhn" w:date="2016-10-13T10:24:00Z">
        <w:r>
          <w:rPr>
            <w:rFonts w:hint="eastAsia"/>
          </w:rPr>
          <w:t>基地详情页左边展示基地信息，内容包括：现场照片、基地简介、发起的项目、留言。</w:t>
        </w:r>
      </w:moveTo>
    </w:p>
    <w:p w:rsidR="00CC4081" w:rsidRDefault="00CC4081" w:rsidP="000E793E">
      <w:pPr>
        <w:spacing w:line="360" w:lineRule="auto"/>
        <w:ind w:firstLineChars="200" w:firstLine="420"/>
        <w:rPr>
          <w:ins w:id="1755" w:author="zhuhn" w:date="2016-10-14T07:39:00Z"/>
        </w:rPr>
      </w:pPr>
      <w:ins w:id="1756" w:author="zhuhn" w:date="2016-10-14T07:39:00Z">
        <w:r>
          <w:rPr>
            <w:rFonts w:hint="eastAsia"/>
          </w:rPr>
          <w:t>基地简介中显示的内容如下表</w:t>
        </w:r>
      </w:ins>
    </w:p>
    <w:tbl>
      <w:tblPr>
        <w:tblStyle w:val="ab"/>
        <w:tblW w:w="0" w:type="auto"/>
        <w:tblLook w:val="04A0" w:firstRow="1" w:lastRow="0" w:firstColumn="1" w:lastColumn="0" w:noHBand="0" w:noVBand="1"/>
      </w:tblPr>
      <w:tblGrid>
        <w:gridCol w:w="2840"/>
        <w:gridCol w:w="2841"/>
        <w:gridCol w:w="2841"/>
      </w:tblGrid>
      <w:tr w:rsidR="00CC4081" w:rsidTr="00CC4081">
        <w:trPr>
          <w:ins w:id="1757" w:author="zhuhn" w:date="2016-10-14T07:39:00Z"/>
        </w:trPr>
        <w:tc>
          <w:tcPr>
            <w:tcW w:w="2840" w:type="dxa"/>
          </w:tcPr>
          <w:p w:rsidR="00CC4081" w:rsidRPr="00003BF9" w:rsidRDefault="00CC4081" w:rsidP="00CC4081">
            <w:pPr>
              <w:spacing w:line="360" w:lineRule="auto"/>
              <w:rPr>
                <w:ins w:id="1758" w:author="zhuhn" w:date="2016-10-14T07:39:00Z"/>
                <w:b/>
              </w:rPr>
            </w:pPr>
            <w:bookmarkStart w:id="1759" w:name="OLE_LINK189"/>
            <w:bookmarkStart w:id="1760" w:name="OLE_LINK190"/>
            <w:ins w:id="1761" w:author="zhuhn" w:date="2016-10-14T07:39:00Z">
              <w:r w:rsidRPr="00003BF9">
                <w:rPr>
                  <w:rFonts w:hint="eastAsia"/>
                  <w:b/>
                </w:rPr>
                <w:t>显示内容</w:t>
              </w:r>
            </w:ins>
          </w:p>
        </w:tc>
        <w:tc>
          <w:tcPr>
            <w:tcW w:w="2841" w:type="dxa"/>
          </w:tcPr>
          <w:p w:rsidR="00CC4081" w:rsidRPr="00003BF9" w:rsidRDefault="00CC4081" w:rsidP="00CC4081">
            <w:pPr>
              <w:spacing w:line="360" w:lineRule="auto"/>
              <w:rPr>
                <w:ins w:id="1762" w:author="zhuhn" w:date="2016-10-14T07:39:00Z"/>
                <w:b/>
              </w:rPr>
            </w:pPr>
            <w:ins w:id="1763" w:author="zhuhn" w:date="2016-10-14T07:39:00Z">
              <w:r w:rsidRPr="00003BF9">
                <w:rPr>
                  <w:rFonts w:hint="eastAsia"/>
                  <w:b/>
                </w:rPr>
                <w:t>数据</w:t>
              </w:r>
              <w:r>
                <w:rPr>
                  <w:rFonts w:hint="eastAsia"/>
                  <w:b/>
                </w:rPr>
                <w:t>格</w:t>
              </w:r>
              <w:r w:rsidRPr="00003BF9">
                <w:rPr>
                  <w:rFonts w:hint="eastAsia"/>
                  <w:b/>
                </w:rPr>
                <w:t>式</w:t>
              </w:r>
            </w:ins>
          </w:p>
        </w:tc>
        <w:tc>
          <w:tcPr>
            <w:tcW w:w="2841" w:type="dxa"/>
          </w:tcPr>
          <w:p w:rsidR="00CC4081" w:rsidRPr="00003BF9" w:rsidRDefault="00CC4081" w:rsidP="00CC4081">
            <w:pPr>
              <w:spacing w:line="360" w:lineRule="auto"/>
              <w:rPr>
                <w:ins w:id="1764" w:author="zhuhn" w:date="2016-10-14T07:39:00Z"/>
                <w:b/>
              </w:rPr>
            </w:pPr>
            <w:ins w:id="1765" w:author="zhuhn" w:date="2016-10-14T07:39:00Z">
              <w:r w:rsidRPr="00003BF9">
                <w:rPr>
                  <w:rFonts w:hint="eastAsia"/>
                  <w:b/>
                </w:rPr>
                <w:t>数据来源</w:t>
              </w:r>
            </w:ins>
          </w:p>
        </w:tc>
      </w:tr>
      <w:tr w:rsidR="00CC4081" w:rsidTr="00CC4081">
        <w:trPr>
          <w:ins w:id="1766" w:author="zhuhn" w:date="2016-10-14T07:39:00Z"/>
        </w:trPr>
        <w:tc>
          <w:tcPr>
            <w:tcW w:w="2840" w:type="dxa"/>
          </w:tcPr>
          <w:p w:rsidR="00CC4081" w:rsidRDefault="00CC4081" w:rsidP="00CC4081">
            <w:pPr>
              <w:spacing w:line="360" w:lineRule="auto"/>
              <w:rPr>
                <w:ins w:id="1767" w:author="zhuhn" w:date="2016-10-14T07:39:00Z"/>
              </w:rPr>
            </w:pPr>
            <w:ins w:id="1768" w:author="zhuhn" w:date="2016-10-14T07:40:00Z">
              <w:r>
                <w:rPr>
                  <w:rFonts w:hint="eastAsia"/>
                </w:rPr>
                <w:t>基地地址所属</w:t>
              </w:r>
            </w:ins>
            <w:ins w:id="1769" w:author="zhuhn" w:date="2016-10-14T07:39:00Z">
              <w:r>
                <w:rPr>
                  <w:rFonts w:hint="eastAsia"/>
                </w:rPr>
                <w:t>区县</w:t>
              </w:r>
            </w:ins>
          </w:p>
        </w:tc>
        <w:tc>
          <w:tcPr>
            <w:tcW w:w="2841" w:type="dxa"/>
          </w:tcPr>
          <w:p w:rsidR="00CC4081" w:rsidRDefault="00CC4081" w:rsidP="00CC4081">
            <w:pPr>
              <w:spacing w:line="360" w:lineRule="auto"/>
              <w:rPr>
                <w:ins w:id="1770" w:author="zhuhn" w:date="2016-10-14T07:39:00Z"/>
              </w:rPr>
            </w:pPr>
            <w:ins w:id="1771" w:author="zhuhn" w:date="2016-10-14T07:40:00Z">
              <w:r>
                <w:rPr>
                  <w:rFonts w:hint="eastAsia"/>
                </w:rPr>
                <w:t>文本</w:t>
              </w:r>
            </w:ins>
          </w:p>
        </w:tc>
        <w:tc>
          <w:tcPr>
            <w:tcW w:w="2841" w:type="dxa"/>
          </w:tcPr>
          <w:p w:rsidR="00CC4081" w:rsidRDefault="00CC4081" w:rsidP="00CC4081">
            <w:pPr>
              <w:spacing w:line="360" w:lineRule="auto"/>
              <w:rPr>
                <w:ins w:id="1772" w:author="zhuhn" w:date="2016-10-14T07:39:00Z"/>
              </w:rPr>
            </w:pPr>
            <w:ins w:id="1773" w:author="zhuhn" w:date="2016-10-14T07:39:00Z">
              <w:r>
                <w:rPr>
                  <w:rFonts w:hint="eastAsia"/>
                </w:rPr>
                <w:t>政务信息管理系统</w:t>
              </w:r>
            </w:ins>
          </w:p>
        </w:tc>
      </w:tr>
      <w:tr w:rsidR="00CC4081" w:rsidTr="00CC4081">
        <w:trPr>
          <w:ins w:id="1774" w:author="zhuhn" w:date="2016-10-14T07:39:00Z"/>
        </w:trPr>
        <w:tc>
          <w:tcPr>
            <w:tcW w:w="2840" w:type="dxa"/>
          </w:tcPr>
          <w:p w:rsidR="00CC4081" w:rsidRDefault="00CC4081">
            <w:pPr>
              <w:spacing w:line="360" w:lineRule="auto"/>
              <w:rPr>
                <w:ins w:id="1775" w:author="zhuhn" w:date="2016-10-14T07:39:00Z"/>
              </w:rPr>
            </w:pPr>
            <w:ins w:id="1776" w:author="zhuhn" w:date="2016-10-14T07:40:00Z">
              <w:r>
                <w:rPr>
                  <w:rFonts w:hint="eastAsia"/>
                </w:rPr>
                <w:t>基地挂牌地址</w:t>
              </w:r>
            </w:ins>
          </w:p>
        </w:tc>
        <w:tc>
          <w:tcPr>
            <w:tcW w:w="2841" w:type="dxa"/>
          </w:tcPr>
          <w:p w:rsidR="00CC4081" w:rsidRDefault="00CC4081" w:rsidP="00CC4081">
            <w:pPr>
              <w:spacing w:line="360" w:lineRule="auto"/>
              <w:rPr>
                <w:ins w:id="1777" w:author="zhuhn" w:date="2016-10-14T07:39:00Z"/>
              </w:rPr>
            </w:pPr>
            <w:ins w:id="1778" w:author="zhuhn" w:date="2016-10-14T07:39:00Z">
              <w:r>
                <w:rPr>
                  <w:rFonts w:hint="eastAsia"/>
                </w:rPr>
                <w:t>文本</w:t>
              </w:r>
            </w:ins>
          </w:p>
        </w:tc>
        <w:tc>
          <w:tcPr>
            <w:tcW w:w="2841" w:type="dxa"/>
          </w:tcPr>
          <w:p w:rsidR="00CC4081" w:rsidRDefault="00CC4081" w:rsidP="00CC4081">
            <w:pPr>
              <w:spacing w:line="360" w:lineRule="auto"/>
              <w:rPr>
                <w:ins w:id="1779" w:author="zhuhn" w:date="2016-10-14T07:39:00Z"/>
              </w:rPr>
            </w:pPr>
            <w:ins w:id="1780" w:author="zhuhn" w:date="2016-10-14T07:39:00Z">
              <w:r>
                <w:rPr>
                  <w:rFonts w:hint="eastAsia"/>
                </w:rPr>
                <w:t>政务信息管理系统</w:t>
              </w:r>
            </w:ins>
          </w:p>
        </w:tc>
      </w:tr>
      <w:tr w:rsidR="00CC4081" w:rsidTr="00CC4081">
        <w:trPr>
          <w:ins w:id="1781" w:author="zhuhn" w:date="2016-10-14T07:39:00Z"/>
        </w:trPr>
        <w:tc>
          <w:tcPr>
            <w:tcW w:w="2840" w:type="dxa"/>
          </w:tcPr>
          <w:p w:rsidR="00CC4081" w:rsidRDefault="00CC4081" w:rsidP="00CC4081">
            <w:pPr>
              <w:spacing w:line="360" w:lineRule="auto"/>
              <w:rPr>
                <w:ins w:id="1782" w:author="zhuhn" w:date="2016-10-14T07:39:00Z"/>
              </w:rPr>
            </w:pPr>
            <w:ins w:id="1783" w:author="zhuhn" w:date="2016-10-14T07:40:00Z">
              <w:r>
                <w:rPr>
                  <w:rFonts w:hint="eastAsia"/>
                </w:rPr>
                <w:t>可容纳人数</w:t>
              </w:r>
            </w:ins>
          </w:p>
        </w:tc>
        <w:tc>
          <w:tcPr>
            <w:tcW w:w="2841" w:type="dxa"/>
          </w:tcPr>
          <w:p w:rsidR="00CC4081" w:rsidRDefault="00CC4081" w:rsidP="00CC4081">
            <w:pPr>
              <w:spacing w:line="360" w:lineRule="auto"/>
              <w:rPr>
                <w:ins w:id="1784" w:author="zhuhn" w:date="2016-10-14T07:39:00Z"/>
              </w:rPr>
            </w:pPr>
            <w:ins w:id="1785" w:author="zhuhn" w:date="2016-10-14T07:40:00Z">
              <w:r>
                <w:rPr>
                  <w:rFonts w:hint="eastAsia"/>
                </w:rPr>
                <w:t>数字</w:t>
              </w:r>
            </w:ins>
          </w:p>
        </w:tc>
        <w:tc>
          <w:tcPr>
            <w:tcW w:w="2841" w:type="dxa"/>
          </w:tcPr>
          <w:p w:rsidR="00CC4081" w:rsidRDefault="00CC4081" w:rsidP="00CC4081">
            <w:pPr>
              <w:spacing w:line="360" w:lineRule="auto"/>
              <w:rPr>
                <w:ins w:id="1786" w:author="zhuhn" w:date="2016-10-14T07:39:00Z"/>
              </w:rPr>
            </w:pPr>
            <w:bookmarkStart w:id="1787" w:name="OLE_LINK179"/>
            <w:bookmarkStart w:id="1788" w:name="OLE_LINK180"/>
            <w:ins w:id="1789" w:author="zhuhn" w:date="2016-10-14T07:39:00Z">
              <w:r>
                <w:rPr>
                  <w:rFonts w:hint="eastAsia"/>
                </w:rPr>
                <w:t>政务信息管理系统</w:t>
              </w:r>
              <w:bookmarkEnd w:id="1787"/>
              <w:bookmarkEnd w:id="1788"/>
            </w:ins>
          </w:p>
        </w:tc>
      </w:tr>
      <w:tr w:rsidR="00CC4081" w:rsidTr="00CC4081">
        <w:trPr>
          <w:ins w:id="1790" w:author="zhuhn" w:date="2016-10-14T07:40:00Z"/>
        </w:trPr>
        <w:tc>
          <w:tcPr>
            <w:tcW w:w="2840" w:type="dxa"/>
          </w:tcPr>
          <w:p w:rsidR="00CC4081" w:rsidRDefault="00CC4081" w:rsidP="00CC4081">
            <w:pPr>
              <w:spacing w:line="360" w:lineRule="auto"/>
              <w:rPr>
                <w:ins w:id="1791" w:author="zhuhn" w:date="2016-10-14T07:40:00Z"/>
              </w:rPr>
            </w:pPr>
            <w:ins w:id="1792" w:author="zhuhn" w:date="2016-10-14T07:40:00Z">
              <w:r>
                <w:rPr>
                  <w:rFonts w:hint="eastAsia"/>
                </w:rPr>
                <w:t>岗位数</w:t>
              </w:r>
            </w:ins>
          </w:p>
        </w:tc>
        <w:tc>
          <w:tcPr>
            <w:tcW w:w="2841" w:type="dxa"/>
          </w:tcPr>
          <w:p w:rsidR="00CC4081" w:rsidRDefault="00C922DA" w:rsidP="00CC4081">
            <w:pPr>
              <w:spacing w:line="360" w:lineRule="auto"/>
              <w:rPr>
                <w:ins w:id="1793" w:author="zhuhn" w:date="2016-10-14T07:40:00Z"/>
              </w:rPr>
            </w:pPr>
            <w:ins w:id="1794" w:author="zhuhn" w:date="2016-10-14T09:05:00Z">
              <w:r>
                <w:rPr>
                  <w:rFonts w:hint="eastAsia"/>
                </w:rPr>
                <w:t>数字</w:t>
              </w:r>
            </w:ins>
          </w:p>
        </w:tc>
        <w:tc>
          <w:tcPr>
            <w:tcW w:w="2841" w:type="dxa"/>
          </w:tcPr>
          <w:p w:rsidR="00CC4081" w:rsidRDefault="00C922DA" w:rsidP="00CC4081">
            <w:pPr>
              <w:spacing w:line="360" w:lineRule="auto"/>
              <w:rPr>
                <w:ins w:id="1795" w:author="zhuhn" w:date="2016-10-14T07:40:00Z"/>
              </w:rPr>
            </w:pPr>
            <w:ins w:id="1796" w:author="zhuhn" w:date="2016-10-14T09:05:00Z">
              <w:r>
                <w:rPr>
                  <w:rFonts w:hint="eastAsia"/>
                </w:rPr>
                <w:t>政务信息管理系统</w:t>
              </w:r>
            </w:ins>
          </w:p>
        </w:tc>
      </w:tr>
      <w:tr w:rsidR="00C922DA" w:rsidTr="00CC4081">
        <w:trPr>
          <w:ins w:id="1797" w:author="zhuhn" w:date="2016-10-14T09:05:00Z"/>
        </w:trPr>
        <w:tc>
          <w:tcPr>
            <w:tcW w:w="2840" w:type="dxa"/>
          </w:tcPr>
          <w:p w:rsidR="00C922DA" w:rsidRDefault="00C922DA" w:rsidP="00CC4081">
            <w:pPr>
              <w:spacing w:line="360" w:lineRule="auto"/>
              <w:rPr>
                <w:ins w:id="1798" w:author="zhuhn" w:date="2016-10-14T09:05:00Z"/>
              </w:rPr>
            </w:pPr>
            <w:ins w:id="1799" w:author="zhuhn" w:date="2016-10-14T09:05:00Z">
              <w:r>
                <w:rPr>
                  <w:rFonts w:hint="eastAsia"/>
                </w:rPr>
                <w:t>公益项目总数</w:t>
              </w:r>
            </w:ins>
          </w:p>
        </w:tc>
        <w:tc>
          <w:tcPr>
            <w:tcW w:w="2841" w:type="dxa"/>
          </w:tcPr>
          <w:p w:rsidR="00C922DA" w:rsidRDefault="00C922DA" w:rsidP="00CC4081">
            <w:pPr>
              <w:spacing w:line="360" w:lineRule="auto"/>
              <w:rPr>
                <w:ins w:id="1800" w:author="zhuhn" w:date="2016-10-14T09:05:00Z"/>
              </w:rPr>
            </w:pPr>
            <w:ins w:id="1801" w:author="zhuhn" w:date="2016-10-14T09:05:00Z">
              <w:r>
                <w:rPr>
                  <w:rFonts w:hint="eastAsia"/>
                </w:rPr>
                <w:t>数字</w:t>
              </w:r>
            </w:ins>
          </w:p>
        </w:tc>
        <w:tc>
          <w:tcPr>
            <w:tcW w:w="2841" w:type="dxa"/>
          </w:tcPr>
          <w:p w:rsidR="00C922DA" w:rsidRDefault="00C922DA" w:rsidP="00CC4081">
            <w:pPr>
              <w:spacing w:line="360" w:lineRule="auto"/>
              <w:rPr>
                <w:ins w:id="1802" w:author="zhuhn" w:date="2016-10-14T09:05:00Z"/>
              </w:rPr>
            </w:pPr>
            <w:ins w:id="1803" w:author="zhuhn" w:date="2016-10-14T09:05:00Z">
              <w:r>
                <w:rPr>
                  <w:rFonts w:hint="eastAsia"/>
                </w:rPr>
                <w:t>政务信息管理系统</w:t>
              </w:r>
            </w:ins>
          </w:p>
        </w:tc>
      </w:tr>
      <w:tr w:rsidR="00C922DA" w:rsidTr="00CC4081">
        <w:trPr>
          <w:ins w:id="1804" w:author="zhuhn" w:date="2016-10-14T09:05:00Z"/>
        </w:trPr>
        <w:tc>
          <w:tcPr>
            <w:tcW w:w="2840" w:type="dxa"/>
          </w:tcPr>
          <w:p w:rsidR="00C922DA" w:rsidRDefault="00C922DA" w:rsidP="00CC4081">
            <w:pPr>
              <w:spacing w:line="360" w:lineRule="auto"/>
              <w:rPr>
                <w:ins w:id="1805" w:author="zhuhn" w:date="2016-10-14T09:05:00Z"/>
              </w:rPr>
            </w:pPr>
            <w:ins w:id="1806" w:author="zhuhn" w:date="2016-10-14T09:05:00Z">
              <w:r>
                <w:rPr>
                  <w:rFonts w:hint="eastAsia"/>
                </w:rPr>
                <w:t>成立日期</w:t>
              </w:r>
            </w:ins>
          </w:p>
        </w:tc>
        <w:tc>
          <w:tcPr>
            <w:tcW w:w="2841" w:type="dxa"/>
          </w:tcPr>
          <w:p w:rsidR="00C922DA" w:rsidRDefault="00C922DA" w:rsidP="00CC4081">
            <w:pPr>
              <w:spacing w:line="360" w:lineRule="auto"/>
              <w:rPr>
                <w:ins w:id="1807" w:author="zhuhn" w:date="2016-10-14T09:05:00Z"/>
              </w:rPr>
            </w:pPr>
            <w:ins w:id="1808" w:author="zhuhn" w:date="2016-10-14T09:05:00Z">
              <w:r>
                <w:rPr>
                  <w:rFonts w:hint="eastAsia"/>
                </w:rPr>
                <w:t>日期</w:t>
              </w:r>
            </w:ins>
          </w:p>
        </w:tc>
        <w:tc>
          <w:tcPr>
            <w:tcW w:w="2841" w:type="dxa"/>
          </w:tcPr>
          <w:p w:rsidR="00C922DA" w:rsidRDefault="00C922DA" w:rsidP="00CC4081">
            <w:pPr>
              <w:spacing w:line="360" w:lineRule="auto"/>
              <w:rPr>
                <w:ins w:id="1809" w:author="zhuhn" w:date="2016-10-14T09:05:00Z"/>
              </w:rPr>
            </w:pPr>
            <w:ins w:id="1810" w:author="zhuhn" w:date="2016-10-14T09:05:00Z">
              <w:r>
                <w:rPr>
                  <w:rFonts w:hint="eastAsia"/>
                </w:rPr>
                <w:t>政务信息管理系统</w:t>
              </w:r>
            </w:ins>
          </w:p>
        </w:tc>
      </w:tr>
      <w:tr w:rsidR="00C922DA" w:rsidTr="00CC4081">
        <w:trPr>
          <w:ins w:id="1811" w:author="zhuhn" w:date="2016-10-14T09:05:00Z"/>
        </w:trPr>
        <w:tc>
          <w:tcPr>
            <w:tcW w:w="2840" w:type="dxa"/>
          </w:tcPr>
          <w:p w:rsidR="00C922DA" w:rsidRDefault="00C922DA" w:rsidP="00CC4081">
            <w:pPr>
              <w:spacing w:line="360" w:lineRule="auto"/>
              <w:rPr>
                <w:ins w:id="1812" w:author="zhuhn" w:date="2016-10-14T09:05:00Z"/>
              </w:rPr>
            </w:pPr>
            <w:ins w:id="1813" w:author="zhuhn" w:date="2016-10-14T09:05:00Z">
              <w:r>
                <w:rPr>
                  <w:rFonts w:hint="eastAsia"/>
                </w:rPr>
                <w:lastRenderedPageBreak/>
                <w:t>服务</w:t>
              </w:r>
            </w:ins>
            <w:ins w:id="1814" w:author="zhuhn" w:date="2016-10-14T09:06:00Z">
              <w:r>
                <w:rPr>
                  <w:rFonts w:hint="eastAsia"/>
                </w:rPr>
                <w:t>时长</w:t>
              </w:r>
            </w:ins>
          </w:p>
        </w:tc>
        <w:tc>
          <w:tcPr>
            <w:tcW w:w="2841" w:type="dxa"/>
          </w:tcPr>
          <w:p w:rsidR="00C922DA" w:rsidRDefault="00C922DA" w:rsidP="00CC4081">
            <w:pPr>
              <w:spacing w:line="360" w:lineRule="auto"/>
              <w:rPr>
                <w:ins w:id="1815" w:author="zhuhn" w:date="2016-10-14T09:05:00Z"/>
              </w:rPr>
            </w:pPr>
            <w:ins w:id="1816" w:author="zhuhn" w:date="2016-10-14T09:06:00Z">
              <w:r>
                <w:rPr>
                  <w:rFonts w:hint="eastAsia"/>
                </w:rPr>
                <w:t>数字</w:t>
              </w:r>
            </w:ins>
          </w:p>
        </w:tc>
        <w:tc>
          <w:tcPr>
            <w:tcW w:w="2841" w:type="dxa"/>
          </w:tcPr>
          <w:p w:rsidR="00C922DA" w:rsidRDefault="00C922DA" w:rsidP="00CC4081">
            <w:pPr>
              <w:spacing w:line="360" w:lineRule="auto"/>
              <w:rPr>
                <w:ins w:id="1817" w:author="zhuhn" w:date="2016-10-14T09:05:00Z"/>
              </w:rPr>
            </w:pPr>
            <w:bookmarkStart w:id="1818" w:name="OLE_LINK183"/>
            <w:bookmarkStart w:id="1819" w:name="OLE_LINK184"/>
            <w:ins w:id="1820" w:author="zhuhn" w:date="2016-10-14T09:06:00Z">
              <w:r>
                <w:rPr>
                  <w:rFonts w:hint="eastAsia"/>
                </w:rPr>
                <w:t>政务信息管理系统</w:t>
              </w:r>
            </w:ins>
            <w:bookmarkEnd w:id="1818"/>
            <w:bookmarkEnd w:id="1819"/>
          </w:p>
        </w:tc>
      </w:tr>
      <w:tr w:rsidR="00C922DA" w:rsidTr="00CC4081">
        <w:trPr>
          <w:ins w:id="1821" w:author="zhuhn" w:date="2016-10-14T09:06:00Z"/>
        </w:trPr>
        <w:tc>
          <w:tcPr>
            <w:tcW w:w="2840" w:type="dxa"/>
          </w:tcPr>
          <w:p w:rsidR="00C922DA" w:rsidRDefault="00C922DA" w:rsidP="00CC4081">
            <w:pPr>
              <w:spacing w:line="360" w:lineRule="auto"/>
              <w:rPr>
                <w:ins w:id="1822" w:author="zhuhn" w:date="2016-10-14T09:06:00Z"/>
              </w:rPr>
            </w:pPr>
            <w:ins w:id="1823" w:author="zhuhn" w:date="2016-10-14T09:07:00Z">
              <w:r w:rsidRPr="00C922DA">
                <w:rPr>
                  <w:rFonts w:hint="eastAsia"/>
                </w:rPr>
                <w:t>是否有管理制度</w:t>
              </w:r>
            </w:ins>
          </w:p>
        </w:tc>
        <w:tc>
          <w:tcPr>
            <w:tcW w:w="2841" w:type="dxa"/>
          </w:tcPr>
          <w:p w:rsidR="00C922DA" w:rsidRDefault="00C922DA" w:rsidP="00CC4081">
            <w:pPr>
              <w:spacing w:line="360" w:lineRule="auto"/>
              <w:rPr>
                <w:ins w:id="1824" w:author="zhuhn" w:date="2016-10-14T09:06:00Z"/>
              </w:rPr>
            </w:pPr>
            <w:bookmarkStart w:id="1825" w:name="OLE_LINK181"/>
            <w:bookmarkStart w:id="1826" w:name="OLE_LINK182"/>
            <w:ins w:id="1827" w:author="zhuhn" w:date="2016-10-14T09:07:00Z">
              <w:r>
                <w:rPr>
                  <w:rFonts w:hint="eastAsia"/>
                </w:rPr>
                <w:t>文本</w:t>
              </w:r>
            </w:ins>
            <w:bookmarkEnd w:id="1825"/>
            <w:bookmarkEnd w:id="1826"/>
          </w:p>
        </w:tc>
        <w:tc>
          <w:tcPr>
            <w:tcW w:w="2841" w:type="dxa"/>
          </w:tcPr>
          <w:p w:rsidR="00C922DA" w:rsidRDefault="00C922DA" w:rsidP="00CC4081">
            <w:pPr>
              <w:spacing w:line="360" w:lineRule="auto"/>
              <w:rPr>
                <w:ins w:id="1828" w:author="zhuhn" w:date="2016-10-14T09:06:00Z"/>
              </w:rPr>
            </w:pPr>
            <w:ins w:id="1829" w:author="zhuhn" w:date="2016-10-14T09:08:00Z">
              <w:r>
                <w:rPr>
                  <w:rFonts w:hint="eastAsia"/>
                </w:rPr>
                <w:t>政务信息管理系统</w:t>
              </w:r>
            </w:ins>
          </w:p>
        </w:tc>
      </w:tr>
      <w:tr w:rsidR="00C922DA" w:rsidTr="00CC4081">
        <w:trPr>
          <w:ins w:id="1830" w:author="zhuhn" w:date="2016-10-14T09:07:00Z"/>
        </w:trPr>
        <w:tc>
          <w:tcPr>
            <w:tcW w:w="2840" w:type="dxa"/>
          </w:tcPr>
          <w:p w:rsidR="00C922DA" w:rsidRPr="00C922DA" w:rsidRDefault="00C922DA" w:rsidP="00CC4081">
            <w:pPr>
              <w:spacing w:line="360" w:lineRule="auto"/>
              <w:rPr>
                <w:ins w:id="1831" w:author="zhuhn" w:date="2016-10-14T09:07:00Z"/>
              </w:rPr>
            </w:pPr>
            <w:ins w:id="1832" w:author="zhuhn" w:date="2016-10-14T09:07:00Z">
              <w:r w:rsidRPr="00C922DA">
                <w:rPr>
                  <w:rFonts w:hint="eastAsia"/>
                </w:rPr>
                <w:t>是否有培训交流场地</w:t>
              </w:r>
            </w:ins>
          </w:p>
        </w:tc>
        <w:tc>
          <w:tcPr>
            <w:tcW w:w="2841" w:type="dxa"/>
          </w:tcPr>
          <w:p w:rsidR="00C922DA" w:rsidRDefault="00C922DA" w:rsidP="00CC4081">
            <w:pPr>
              <w:spacing w:line="360" w:lineRule="auto"/>
              <w:rPr>
                <w:ins w:id="1833" w:author="zhuhn" w:date="2016-10-14T09:07:00Z"/>
              </w:rPr>
            </w:pPr>
            <w:ins w:id="1834" w:author="zhuhn" w:date="2016-10-14T09:07:00Z">
              <w:r>
                <w:rPr>
                  <w:rFonts w:hint="eastAsia"/>
                </w:rPr>
                <w:t>文本</w:t>
              </w:r>
            </w:ins>
          </w:p>
        </w:tc>
        <w:tc>
          <w:tcPr>
            <w:tcW w:w="2841" w:type="dxa"/>
          </w:tcPr>
          <w:p w:rsidR="00C922DA" w:rsidRDefault="00C922DA" w:rsidP="00CC4081">
            <w:pPr>
              <w:spacing w:line="360" w:lineRule="auto"/>
              <w:rPr>
                <w:ins w:id="1835" w:author="zhuhn" w:date="2016-10-14T09:07:00Z"/>
              </w:rPr>
            </w:pPr>
            <w:ins w:id="1836" w:author="zhuhn" w:date="2016-10-14T09:08:00Z">
              <w:r>
                <w:rPr>
                  <w:rFonts w:hint="eastAsia"/>
                </w:rPr>
                <w:t>政务信息管理系统</w:t>
              </w:r>
            </w:ins>
          </w:p>
        </w:tc>
      </w:tr>
      <w:tr w:rsidR="00C922DA" w:rsidTr="00CC4081">
        <w:trPr>
          <w:ins w:id="1837" w:author="zhuhn" w:date="2016-10-14T09:07:00Z"/>
        </w:trPr>
        <w:tc>
          <w:tcPr>
            <w:tcW w:w="2840" w:type="dxa"/>
          </w:tcPr>
          <w:p w:rsidR="00C922DA" w:rsidRPr="00C922DA" w:rsidRDefault="00C922DA" w:rsidP="00CC4081">
            <w:pPr>
              <w:spacing w:line="360" w:lineRule="auto"/>
              <w:rPr>
                <w:ins w:id="1838" w:author="zhuhn" w:date="2016-10-14T09:07:00Z"/>
              </w:rPr>
            </w:pPr>
            <w:ins w:id="1839" w:author="zhuhn" w:date="2016-10-14T09:07:00Z">
              <w:r w:rsidRPr="00C922DA">
                <w:rPr>
                  <w:rFonts w:hint="eastAsia"/>
                </w:rPr>
                <w:t>是否有培训计划</w:t>
              </w:r>
            </w:ins>
          </w:p>
        </w:tc>
        <w:tc>
          <w:tcPr>
            <w:tcW w:w="2841" w:type="dxa"/>
          </w:tcPr>
          <w:p w:rsidR="00C922DA" w:rsidRDefault="00C922DA" w:rsidP="00CC4081">
            <w:pPr>
              <w:spacing w:line="360" w:lineRule="auto"/>
              <w:rPr>
                <w:ins w:id="1840" w:author="zhuhn" w:date="2016-10-14T09:07:00Z"/>
              </w:rPr>
            </w:pPr>
            <w:ins w:id="1841" w:author="zhuhn" w:date="2016-10-14T09:08:00Z">
              <w:r>
                <w:rPr>
                  <w:rFonts w:hint="eastAsia"/>
                </w:rPr>
                <w:t>文本</w:t>
              </w:r>
            </w:ins>
          </w:p>
        </w:tc>
        <w:tc>
          <w:tcPr>
            <w:tcW w:w="2841" w:type="dxa"/>
          </w:tcPr>
          <w:p w:rsidR="00C922DA" w:rsidRDefault="00C922DA" w:rsidP="00CC4081">
            <w:pPr>
              <w:spacing w:line="360" w:lineRule="auto"/>
              <w:rPr>
                <w:ins w:id="1842" w:author="zhuhn" w:date="2016-10-14T09:07:00Z"/>
              </w:rPr>
            </w:pPr>
            <w:ins w:id="1843" w:author="zhuhn" w:date="2016-10-14T09:08:00Z">
              <w:r>
                <w:rPr>
                  <w:rFonts w:hint="eastAsia"/>
                </w:rPr>
                <w:t>政务信息管理系统</w:t>
              </w:r>
            </w:ins>
          </w:p>
        </w:tc>
      </w:tr>
      <w:tr w:rsidR="00C922DA" w:rsidTr="00CC4081">
        <w:trPr>
          <w:ins w:id="1844" w:author="zhuhn" w:date="2016-10-14T09:07:00Z"/>
        </w:trPr>
        <w:tc>
          <w:tcPr>
            <w:tcW w:w="2840" w:type="dxa"/>
          </w:tcPr>
          <w:p w:rsidR="00C922DA" w:rsidRPr="00C922DA" w:rsidRDefault="00C922DA" w:rsidP="00CC4081">
            <w:pPr>
              <w:spacing w:line="360" w:lineRule="auto"/>
              <w:rPr>
                <w:ins w:id="1845" w:author="zhuhn" w:date="2016-10-14T09:07:00Z"/>
              </w:rPr>
            </w:pPr>
            <w:ins w:id="1846" w:author="zhuhn" w:date="2016-10-14T09:07:00Z">
              <w:r w:rsidRPr="00C922DA">
                <w:rPr>
                  <w:rFonts w:hint="eastAsia"/>
                </w:rPr>
                <w:t>是否有后勤保障措施</w:t>
              </w:r>
            </w:ins>
          </w:p>
        </w:tc>
        <w:tc>
          <w:tcPr>
            <w:tcW w:w="2841" w:type="dxa"/>
          </w:tcPr>
          <w:p w:rsidR="00C922DA" w:rsidRDefault="00C922DA" w:rsidP="00CC4081">
            <w:pPr>
              <w:spacing w:line="360" w:lineRule="auto"/>
              <w:rPr>
                <w:ins w:id="1847" w:author="zhuhn" w:date="2016-10-14T09:07:00Z"/>
              </w:rPr>
            </w:pPr>
            <w:ins w:id="1848" w:author="zhuhn" w:date="2016-10-14T09:08:00Z">
              <w:r>
                <w:rPr>
                  <w:rFonts w:hint="eastAsia"/>
                </w:rPr>
                <w:t>文本</w:t>
              </w:r>
            </w:ins>
          </w:p>
        </w:tc>
        <w:tc>
          <w:tcPr>
            <w:tcW w:w="2841" w:type="dxa"/>
          </w:tcPr>
          <w:p w:rsidR="00C922DA" w:rsidRDefault="00C922DA" w:rsidP="00CC4081">
            <w:pPr>
              <w:spacing w:line="360" w:lineRule="auto"/>
              <w:rPr>
                <w:ins w:id="1849" w:author="zhuhn" w:date="2016-10-14T09:07:00Z"/>
              </w:rPr>
            </w:pPr>
            <w:ins w:id="1850" w:author="zhuhn" w:date="2016-10-14T09:08:00Z">
              <w:r>
                <w:rPr>
                  <w:rFonts w:hint="eastAsia"/>
                </w:rPr>
                <w:t>政务信息管理系统</w:t>
              </w:r>
            </w:ins>
          </w:p>
        </w:tc>
      </w:tr>
      <w:tr w:rsidR="00C922DA" w:rsidTr="00CC4081">
        <w:trPr>
          <w:ins w:id="1851" w:author="zhuhn" w:date="2016-10-14T09:10:00Z"/>
        </w:trPr>
        <w:tc>
          <w:tcPr>
            <w:tcW w:w="2840" w:type="dxa"/>
          </w:tcPr>
          <w:p w:rsidR="00C922DA" w:rsidRPr="00C922DA" w:rsidRDefault="00C922DA" w:rsidP="00CC4081">
            <w:pPr>
              <w:spacing w:line="360" w:lineRule="auto"/>
              <w:rPr>
                <w:ins w:id="1852" w:author="zhuhn" w:date="2016-10-14T09:10:00Z"/>
              </w:rPr>
            </w:pPr>
            <w:ins w:id="1853" w:author="zhuhn" w:date="2016-10-14T09:10:00Z">
              <w:r>
                <w:rPr>
                  <w:rFonts w:ascii="Segoe UI" w:hAnsi="Segoe UI" w:cs="Segoe UI"/>
                  <w:color w:val="333333"/>
                  <w:shd w:val="clear" w:color="auto" w:fill="FFFFFF"/>
                </w:rPr>
                <w:t>是否有专职工作人</w:t>
              </w:r>
              <w:r>
                <w:rPr>
                  <w:rFonts w:ascii="宋体" w:eastAsia="宋体" w:hAnsi="宋体" w:cs="宋体" w:hint="eastAsia"/>
                  <w:color w:val="333333"/>
                  <w:shd w:val="clear" w:color="auto" w:fill="FFFFFF"/>
                </w:rPr>
                <w:t>员</w:t>
              </w:r>
            </w:ins>
          </w:p>
        </w:tc>
        <w:tc>
          <w:tcPr>
            <w:tcW w:w="2841" w:type="dxa"/>
          </w:tcPr>
          <w:p w:rsidR="00C922DA" w:rsidRDefault="00C922DA" w:rsidP="00CC4081">
            <w:pPr>
              <w:spacing w:line="360" w:lineRule="auto"/>
              <w:rPr>
                <w:ins w:id="1854" w:author="zhuhn" w:date="2016-10-14T09:10:00Z"/>
              </w:rPr>
            </w:pPr>
            <w:ins w:id="1855" w:author="zhuhn" w:date="2016-10-14T09:10:00Z">
              <w:r>
                <w:rPr>
                  <w:rFonts w:hint="eastAsia"/>
                </w:rPr>
                <w:t>文本</w:t>
              </w:r>
            </w:ins>
          </w:p>
        </w:tc>
        <w:tc>
          <w:tcPr>
            <w:tcW w:w="2841" w:type="dxa"/>
          </w:tcPr>
          <w:p w:rsidR="00C922DA" w:rsidRDefault="00C922DA" w:rsidP="00CC4081">
            <w:pPr>
              <w:spacing w:line="360" w:lineRule="auto"/>
              <w:rPr>
                <w:ins w:id="1856" w:author="zhuhn" w:date="2016-10-14T09:10:00Z"/>
              </w:rPr>
            </w:pPr>
            <w:ins w:id="1857" w:author="zhuhn" w:date="2016-10-14T09:10:00Z">
              <w:r>
                <w:rPr>
                  <w:rFonts w:hint="eastAsia"/>
                </w:rPr>
                <w:t>政务信息管理系统</w:t>
              </w:r>
            </w:ins>
          </w:p>
        </w:tc>
      </w:tr>
      <w:tr w:rsidR="00C922DA" w:rsidTr="00CC4081">
        <w:trPr>
          <w:ins w:id="1858" w:author="zhuhn" w:date="2016-10-14T09:09:00Z"/>
        </w:trPr>
        <w:tc>
          <w:tcPr>
            <w:tcW w:w="2840" w:type="dxa"/>
          </w:tcPr>
          <w:p w:rsidR="00C922DA" w:rsidRDefault="00C922DA" w:rsidP="00CC4081">
            <w:pPr>
              <w:spacing w:line="360" w:lineRule="auto"/>
              <w:rPr>
                <w:ins w:id="1859" w:author="zhuhn" w:date="2016-10-14T09:09:00Z"/>
                <w:rFonts w:ascii="Segoe UI" w:hAnsi="Segoe UI" w:cs="Segoe UI"/>
                <w:color w:val="333333"/>
                <w:shd w:val="clear" w:color="auto" w:fill="FFFFFF"/>
              </w:rPr>
            </w:pPr>
            <w:bookmarkStart w:id="1860" w:name="_Hlk464199621"/>
            <w:ins w:id="1861" w:author="zhuhn" w:date="2016-10-14T09:09:00Z">
              <w:r>
                <w:rPr>
                  <w:rFonts w:ascii="Segoe UI" w:hAnsi="Segoe UI" w:cs="Segoe UI"/>
                  <w:color w:val="333333"/>
                  <w:shd w:val="clear" w:color="auto" w:fill="FFFFFF"/>
                </w:rPr>
                <w:t>基地负责</w:t>
              </w:r>
              <w:r>
                <w:rPr>
                  <w:rFonts w:ascii="宋体" w:eastAsia="宋体" w:hAnsi="宋体" w:cs="宋体" w:hint="eastAsia"/>
                  <w:color w:val="333333"/>
                  <w:shd w:val="clear" w:color="auto" w:fill="FFFFFF"/>
                </w:rPr>
                <w:t>人</w:t>
              </w:r>
            </w:ins>
          </w:p>
        </w:tc>
        <w:tc>
          <w:tcPr>
            <w:tcW w:w="2841" w:type="dxa"/>
          </w:tcPr>
          <w:p w:rsidR="00C922DA" w:rsidRDefault="00C922DA" w:rsidP="00CC4081">
            <w:pPr>
              <w:spacing w:line="360" w:lineRule="auto"/>
              <w:rPr>
                <w:ins w:id="1862" w:author="zhuhn" w:date="2016-10-14T09:09:00Z"/>
              </w:rPr>
            </w:pPr>
            <w:ins w:id="1863" w:author="zhuhn" w:date="2016-10-14T09:09:00Z">
              <w:r>
                <w:rPr>
                  <w:rFonts w:hint="eastAsia"/>
                </w:rPr>
                <w:t>文本</w:t>
              </w:r>
            </w:ins>
          </w:p>
        </w:tc>
        <w:tc>
          <w:tcPr>
            <w:tcW w:w="2841" w:type="dxa"/>
          </w:tcPr>
          <w:p w:rsidR="00C922DA" w:rsidRDefault="00C922DA" w:rsidP="00CC4081">
            <w:pPr>
              <w:spacing w:line="360" w:lineRule="auto"/>
              <w:rPr>
                <w:ins w:id="1864" w:author="zhuhn" w:date="2016-10-14T09:09:00Z"/>
              </w:rPr>
            </w:pPr>
            <w:bookmarkStart w:id="1865" w:name="OLE_LINK185"/>
            <w:bookmarkStart w:id="1866" w:name="OLE_LINK186"/>
            <w:ins w:id="1867" w:author="zhuhn" w:date="2016-10-14T09:09:00Z">
              <w:r>
                <w:rPr>
                  <w:rFonts w:hint="eastAsia"/>
                </w:rPr>
                <w:t>政务信息管理系统</w:t>
              </w:r>
              <w:bookmarkEnd w:id="1865"/>
              <w:bookmarkEnd w:id="1866"/>
            </w:ins>
          </w:p>
        </w:tc>
      </w:tr>
      <w:bookmarkEnd w:id="1860"/>
      <w:tr w:rsidR="00C922DA" w:rsidTr="00CC4081">
        <w:trPr>
          <w:ins w:id="1868" w:author="zhuhn" w:date="2016-10-14T09:09:00Z"/>
        </w:trPr>
        <w:tc>
          <w:tcPr>
            <w:tcW w:w="2840" w:type="dxa"/>
          </w:tcPr>
          <w:p w:rsidR="00C922DA" w:rsidRDefault="00C922DA" w:rsidP="00CC4081">
            <w:pPr>
              <w:spacing w:line="360" w:lineRule="auto"/>
              <w:rPr>
                <w:ins w:id="1869" w:author="zhuhn" w:date="2016-10-14T09:09:00Z"/>
                <w:rFonts w:ascii="Segoe UI" w:hAnsi="Segoe UI" w:cs="Segoe UI"/>
                <w:color w:val="333333"/>
                <w:shd w:val="clear" w:color="auto" w:fill="FFFFFF"/>
              </w:rPr>
            </w:pPr>
            <w:ins w:id="1870" w:author="zhuhn" w:date="2016-10-14T09:09:00Z">
              <w:r>
                <w:rPr>
                  <w:rFonts w:ascii="Segoe UI" w:hAnsi="Segoe UI" w:cs="Segoe UI"/>
                  <w:color w:val="333333"/>
                  <w:shd w:val="clear" w:color="auto" w:fill="FFFFFF"/>
                </w:rPr>
                <w:t>面向社会公开电</w:t>
              </w:r>
              <w:r>
                <w:rPr>
                  <w:rFonts w:ascii="宋体" w:eastAsia="宋体" w:hAnsi="宋体" w:cs="宋体" w:hint="eastAsia"/>
                  <w:color w:val="333333"/>
                  <w:shd w:val="clear" w:color="auto" w:fill="FFFFFF"/>
                </w:rPr>
                <w:t>话</w:t>
              </w:r>
            </w:ins>
          </w:p>
        </w:tc>
        <w:tc>
          <w:tcPr>
            <w:tcW w:w="2841" w:type="dxa"/>
          </w:tcPr>
          <w:p w:rsidR="00C922DA" w:rsidRDefault="00C922DA" w:rsidP="00CC4081">
            <w:pPr>
              <w:spacing w:line="360" w:lineRule="auto"/>
              <w:rPr>
                <w:ins w:id="1871" w:author="zhuhn" w:date="2016-10-14T09:09:00Z"/>
              </w:rPr>
            </w:pPr>
            <w:ins w:id="1872" w:author="zhuhn" w:date="2016-10-14T09:09:00Z">
              <w:r>
                <w:rPr>
                  <w:rFonts w:hint="eastAsia"/>
                </w:rPr>
                <w:t>数字</w:t>
              </w:r>
            </w:ins>
          </w:p>
        </w:tc>
        <w:tc>
          <w:tcPr>
            <w:tcW w:w="2841" w:type="dxa"/>
          </w:tcPr>
          <w:p w:rsidR="00C922DA" w:rsidRDefault="00C922DA" w:rsidP="00CC4081">
            <w:pPr>
              <w:spacing w:line="360" w:lineRule="auto"/>
              <w:rPr>
                <w:ins w:id="1873" w:author="zhuhn" w:date="2016-10-14T09:09:00Z"/>
              </w:rPr>
            </w:pPr>
            <w:ins w:id="1874" w:author="zhuhn" w:date="2016-10-14T09:09:00Z">
              <w:r>
                <w:rPr>
                  <w:rFonts w:hint="eastAsia"/>
                </w:rPr>
                <w:t>政务信息管理系统</w:t>
              </w:r>
            </w:ins>
          </w:p>
        </w:tc>
      </w:tr>
      <w:tr w:rsidR="00C922DA" w:rsidTr="00CC4081">
        <w:trPr>
          <w:ins w:id="1875" w:author="zhuhn" w:date="2016-10-14T09:09:00Z"/>
        </w:trPr>
        <w:tc>
          <w:tcPr>
            <w:tcW w:w="2840" w:type="dxa"/>
          </w:tcPr>
          <w:p w:rsidR="00C922DA" w:rsidRDefault="00C922DA" w:rsidP="00CC4081">
            <w:pPr>
              <w:spacing w:line="360" w:lineRule="auto"/>
              <w:rPr>
                <w:ins w:id="1876" w:author="zhuhn" w:date="2016-10-14T09:09:00Z"/>
                <w:rFonts w:ascii="Segoe UI" w:hAnsi="Segoe UI" w:cs="Segoe UI"/>
                <w:color w:val="333333"/>
                <w:shd w:val="clear" w:color="auto" w:fill="FFFFFF"/>
              </w:rPr>
            </w:pPr>
            <w:ins w:id="1877" w:author="zhuhn" w:date="2016-10-14T09:10:00Z">
              <w:r>
                <w:rPr>
                  <w:rFonts w:ascii="Segoe UI" w:hAnsi="Segoe UI" w:cs="Segoe UI"/>
                  <w:color w:val="333333"/>
                  <w:shd w:val="clear" w:color="auto" w:fill="FFFFFF"/>
                </w:rPr>
                <w:t>邮</w:t>
              </w:r>
              <w:r>
                <w:rPr>
                  <w:rFonts w:ascii="宋体" w:eastAsia="宋体" w:hAnsi="宋体" w:cs="宋体" w:hint="eastAsia"/>
                  <w:color w:val="333333"/>
                  <w:shd w:val="clear" w:color="auto" w:fill="FFFFFF"/>
                </w:rPr>
                <w:t>编</w:t>
              </w:r>
            </w:ins>
          </w:p>
        </w:tc>
        <w:tc>
          <w:tcPr>
            <w:tcW w:w="2841" w:type="dxa"/>
          </w:tcPr>
          <w:p w:rsidR="00C922DA" w:rsidRDefault="00C922DA" w:rsidP="00CC4081">
            <w:pPr>
              <w:spacing w:line="360" w:lineRule="auto"/>
              <w:rPr>
                <w:ins w:id="1878" w:author="zhuhn" w:date="2016-10-14T09:09:00Z"/>
              </w:rPr>
            </w:pPr>
            <w:ins w:id="1879" w:author="zhuhn" w:date="2016-10-14T09:11:00Z">
              <w:r>
                <w:rPr>
                  <w:rFonts w:hint="eastAsia"/>
                </w:rPr>
                <w:t>数字</w:t>
              </w:r>
            </w:ins>
          </w:p>
        </w:tc>
        <w:tc>
          <w:tcPr>
            <w:tcW w:w="2841" w:type="dxa"/>
          </w:tcPr>
          <w:p w:rsidR="00C922DA" w:rsidRDefault="00C922DA" w:rsidP="00CC4081">
            <w:pPr>
              <w:spacing w:line="360" w:lineRule="auto"/>
              <w:rPr>
                <w:ins w:id="1880" w:author="zhuhn" w:date="2016-10-14T09:09:00Z"/>
              </w:rPr>
            </w:pPr>
            <w:ins w:id="1881" w:author="zhuhn" w:date="2016-10-14T09:11:00Z">
              <w:r>
                <w:rPr>
                  <w:rFonts w:hint="eastAsia"/>
                </w:rPr>
                <w:t>政务信息管理系统</w:t>
              </w:r>
            </w:ins>
          </w:p>
        </w:tc>
      </w:tr>
      <w:tr w:rsidR="00C922DA" w:rsidTr="00CC4081">
        <w:trPr>
          <w:ins w:id="1882" w:author="zhuhn" w:date="2016-10-14T09:11:00Z"/>
        </w:trPr>
        <w:tc>
          <w:tcPr>
            <w:tcW w:w="2840" w:type="dxa"/>
          </w:tcPr>
          <w:p w:rsidR="00C922DA" w:rsidRDefault="00C922DA" w:rsidP="00CC4081">
            <w:pPr>
              <w:spacing w:line="360" w:lineRule="auto"/>
              <w:rPr>
                <w:ins w:id="1883" w:author="zhuhn" w:date="2016-10-14T09:11:00Z"/>
                <w:rFonts w:ascii="Segoe UI" w:hAnsi="Segoe UI" w:cs="Segoe UI"/>
                <w:color w:val="333333"/>
                <w:shd w:val="clear" w:color="auto" w:fill="FFFFFF"/>
              </w:rPr>
            </w:pPr>
            <w:ins w:id="1884" w:author="zhuhn" w:date="2016-10-14T09:11:00Z">
              <w:r>
                <w:t>单位基本情况及主要公益项目特</w:t>
              </w:r>
              <w:r>
                <w:rPr>
                  <w:rFonts w:ascii="宋体" w:eastAsia="宋体" w:hAnsi="宋体" w:cs="宋体" w:hint="eastAsia"/>
                </w:rPr>
                <w:t>色</w:t>
              </w:r>
            </w:ins>
          </w:p>
        </w:tc>
        <w:tc>
          <w:tcPr>
            <w:tcW w:w="2841" w:type="dxa"/>
          </w:tcPr>
          <w:p w:rsidR="00C922DA" w:rsidRDefault="00C922DA" w:rsidP="00CC4081">
            <w:pPr>
              <w:spacing w:line="360" w:lineRule="auto"/>
              <w:rPr>
                <w:ins w:id="1885" w:author="zhuhn" w:date="2016-10-14T09:11:00Z"/>
              </w:rPr>
            </w:pPr>
            <w:ins w:id="1886" w:author="zhuhn" w:date="2016-10-14T09:11:00Z">
              <w:r>
                <w:rPr>
                  <w:rFonts w:hint="eastAsia"/>
                </w:rPr>
                <w:t>文本</w:t>
              </w:r>
            </w:ins>
          </w:p>
        </w:tc>
        <w:tc>
          <w:tcPr>
            <w:tcW w:w="2841" w:type="dxa"/>
          </w:tcPr>
          <w:p w:rsidR="00C922DA" w:rsidRDefault="00C922DA" w:rsidP="00CC4081">
            <w:pPr>
              <w:spacing w:line="360" w:lineRule="auto"/>
              <w:rPr>
                <w:ins w:id="1887" w:author="zhuhn" w:date="2016-10-14T09:11:00Z"/>
              </w:rPr>
            </w:pPr>
            <w:ins w:id="1888" w:author="zhuhn" w:date="2016-10-14T09:11:00Z">
              <w:r>
                <w:rPr>
                  <w:rFonts w:hint="eastAsia"/>
                </w:rPr>
                <w:t>政务信息管理系统</w:t>
              </w:r>
            </w:ins>
          </w:p>
        </w:tc>
      </w:tr>
    </w:tbl>
    <w:bookmarkEnd w:id="1759"/>
    <w:bookmarkEnd w:id="1760"/>
    <w:p w:rsidR="000E793E" w:rsidRDefault="00CC4081" w:rsidP="000E793E">
      <w:pPr>
        <w:spacing w:line="360" w:lineRule="auto"/>
        <w:ind w:firstLineChars="200" w:firstLine="420"/>
        <w:rPr>
          <w:ins w:id="1889" w:author="zhuhn" w:date="2016-10-14T05:32:00Z"/>
        </w:rPr>
      </w:pPr>
      <w:ins w:id="1890" w:author="zhuhn" w:date="2016-10-14T07:39:00Z">
        <w:r>
          <w:rPr>
            <w:rFonts w:hint="eastAsia"/>
          </w:rPr>
          <w:t xml:space="preserve"> </w:t>
        </w:r>
      </w:ins>
      <w:ins w:id="1891" w:author="zhuhn" w:date="2016-10-14T05:32:00Z">
        <w:r w:rsidR="000E793E">
          <w:rPr>
            <w:rFonts w:hint="eastAsia"/>
          </w:rPr>
          <w:t>“发起项目”标签显示该基地发起的所有活动列表，如下图所示。每个活动都是一条链接，点击之后跳转到活动详情页面。活动列表使用分页显示。</w:t>
        </w:r>
      </w:ins>
    </w:p>
    <w:p w:rsidR="000E793E" w:rsidRDefault="000E793E" w:rsidP="000E793E">
      <w:pPr>
        <w:spacing w:line="360" w:lineRule="auto"/>
        <w:ind w:firstLineChars="200" w:firstLine="420"/>
        <w:rPr>
          <w:ins w:id="1892" w:author="zhuhn" w:date="2016-10-14T05:32:00Z"/>
        </w:rPr>
      </w:pPr>
      <w:ins w:id="1893" w:author="zhuhn" w:date="2016-10-14T05:32:00Z">
        <w:r>
          <w:rPr>
            <w:noProof/>
          </w:rPr>
          <w:drawing>
            <wp:inline distT="0" distB="0" distL="0" distR="0" wp14:anchorId="03A6B4A0" wp14:editId="2D6C1666">
              <wp:extent cx="4157932" cy="1613139"/>
              <wp:effectExtent l="0" t="0" r="0" b="63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a:srcRect b="7858"/>
                      <a:stretch/>
                    </pic:blipFill>
                    <pic:spPr bwMode="auto">
                      <a:xfrm>
                        <a:off x="0" y="0"/>
                        <a:ext cx="4157932" cy="1613139"/>
                      </a:xfrm>
                      <a:prstGeom prst="rect">
                        <a:avLst/>
                      </a:prstGeom>
                      <a:ln>
                        <a:noFill/>
                      </a:ln>
                      <a:extLst>
                        <a:ext uri="{53640926-AAD7-44D8-BBD7-CCE9431645EC}">
                          <a14:shadowObscured xmlns:a14="http://schemas.microsoft.com/office/drawing/2010/main"/>
                        </a:ext>
                      </a:extLst>
                    </pic:spPr>
                  </pic:pic>
                </a:graphicData>
              </a:graphic>
            </wp:inline>
          </w:drawing>
        </w:r>
      </w:ins>
    </w:p>
    <w:p w:rsidR="005F2D43" w:rsidRDefault="005F2D43" w:rsidP="005F2D43">
      <w:pPr>
        <w:spacing w:line="360" w:lineRule="auto"/>
        <w:ind w:firstLineChars="200" w:firstLine="420"/>
      </w:pPr>
      <w:moveTo w:id="1894" w:author="zhuhn" w:date="2016-10-13T10:24:00Z">
        <w:r>
          <w:rPr>
            <w:rFonts w:hint="eastAsia"/>
          </w:rPr>
          <w:t>右边是功能选项，分为“基地联系人”、“基地二维码”、“基地分享”、“基地位置”、“推荐项目”</w:t>
        </w:r>
        <w:r>
          <w:rPr>
            <w:rFonts w:hint="eastAsia"/>
          </w:rPr>
          <w:t>5</w:t>
        </w:r>
        <w:r>
          <w:rPr>
            <w:rFonts w:hint="eastAsia"/>
          </w:rPr>
          <w:t>个栏目。</w:t>
        </w:r>
      </w:moveTo>
    </w:p>
    <w:p w:rsidR="00D605B3" w:rsidRDefault="00D605B3">
      <w:pPr>
        <w:spacing w:line="360" w:lineRule="auto"/>
        <w:ind w:firstLineChars="200" w:firstLine="420"/>
        <w:rPr>
          <w:ins w:id="1895" w:author="zhuhn" w:date="2016-10-14T09:26:00Z"/>
        </w:rPr>
      </w:pPr>
      <w:ins w:id="1896" w:author="zhuhn" w:date="2016-10-14T09:27:00Z">
        <w:r>
          <w:rPr>
            <w:rFonts w:hint="eastAsia"/>
          </w:rPr>
          <w:t>基地</w:t>
        </w:r>
      </w:ins>
      <w:ins w:id="1897" w:author="zhuhn" w:date="2016-10-14T09:26:00Z">
        <w:r>
          <w:rPr>
            <w:rFonts w:hint="eastAsia"/>
          </w:rPr>
          <w:t>联系人一栏显示</w:t>
        </w:r>
      </w:ins>
      <w:ins w:id="1898" w:author="zhuhn" w:date="2016-10-14T09:27:00Z">
        <w:r>
          <w:rPr>
            <w:rFonts w:hint="eastAsia"/>
          </w:rPr>
          <w:t>的数据通过接口从政务信息</w:t>
        </w:r>
      </w:ins>
      <w:ins w:id="1899" w:author="zhuhn" w:date="2016-10-14T09:28:00Z">
        <w:r>
          <w:rPr>
            <w:rFonts w:hint="eastAsia"/>
          </w:rPr>
          <w:t>管理系统获取，内容</w:t>
        </w:r>
      </w:ins>
      <w:ins w:id="1900" w:author="zhuhn" w:date="2016-10-14T09:27:00Z">
        <w:r>
          <w:rPr>
            <w:rFonts w:hint="eastAsia"/>
          </w:rPr>
          <w:t>如下表</w:t>
        </w:r>
      </w:ins>
    </w:p>
    <w:tbl>
      <w:tblPr>
        <w:tblStyle w:val="ab"/>
        <w:tblW w:w="0" w:type="auto"/>
        <w:tblLook w:val="04A0" w:firstRow="1" w:lastRow="0" w:firstColumn="1" w:lastColumn="0" w:noHBand="0" w:noVBand="1"/>
      </w:tblPr>
      <w:tblGrid>
        <w:gridCol w:w="2840"/>
        <w:gridCol w:w="2841"/>
        <w:gridCol w:w="2841"/>
      </w:tblGrid>
      <w:tr w:rsidR="00D605B3" w:rsidTr="00BE791A">
        <w:trPr>
          <w:ins w:id="1901" w:author="zhuhn" w:date="2016-10-14T09:26:00Z"/>
        </w:trPr>
        <w:tc>
          <w:tcPr>
            <w:tcW w:w="2840" w:type="dxa"/>
          </w:tcPr>
          <w:p w:rsidR="00D605B3" w:rsidRPr="00003BF9" w:rsidRDefault="00D605B3" w:rsidP="00BE791A">
            <w:pPr>
              <w:spacing w:line="360" w:lineRule="auto"/>
              <w:rPr>
                <w:ins w:id="1902" w:author="zhuhn" w:date="2016-10-14T09:26:00Z"/>
                <w:b/>
              </w:rPr>
            </w:pPr>
            <w:bookmarkStart w:id="1903" w:name="OLE_LINK191"/>
            <w:bookmarkStart w:id="1904" w:name="OLE_LINK192"/>
            <w:ins w:id="1905" w:author="zhuhn" w:date="2016-10-14T09:26:00Z">
              <w:r w:rsidRPr="00003BF9">
                <w:rPr>
                  <w:rFonts w:hint="eastAsia"/>
                  <w:b/>
                </w:rPr>
                <w:t>显示内容</w:t>
              </w:r>
            </w:ins>
          </w:p>
        </w:tc>
        <w:tc>
          <w:tcPr>
            <w:tcW w:w="2841" w:type="dxa"/>
          </w:tcPr>
          <w:p w:rsidR="00D605B3" w:rsidRPr="00003BF9" w:rsidRDefault="00D605B3" w:rsidP="00BE791A">
            <w:pPr>
              <w:spacing w:line="360" w:lineRule="auto"/>
              <w:rPr>
                <w:ins w:id="1906" w:author="zhuhn" w:date="2016-10-14T09:26:00Z"/>
                <w:b/>
              </w:rPr>
            </w:pPr>
            <w:ins w:id="1907" w:author="zhuhn" w:date="2016-10-14T09:26:00Z">
              <w:r w:rsidRPr="00003BF9">
                <w:rPr>
                  <w:rFonts w:hint="eastAsia"/>
                  <w:b/>
                </w:rPr>
                <w:t>数据</w:t>
              </w:r>
              <w:r>
                <w:rPr>
                  <w:rFonts w:hint="eastAsia"/>
                  <w:b/>
                </w:rPr>
                <w:t>格</w:t>
              </w:r>
              <w:r w:rsidRPr="00003BF9">
                <w:rPr>
                  <w:rFonts w:hint="eastAsia"/>
                  <w:b/>
                </w:rPr>
                <w:t>式</w:t>
              </w:r>
            </w:ins>
          </w:p>
        </w:tc>
        <w:tc>
          <w:tcPr>
            <w:tcW w:w="2841" w:type="dxa"/>
          </w:tcPr>
          <w:p w:rsidR="00D605B3" w:rsidRPr="00003BF9" w:rsidRDefault="00D605B3" w:rsidP="00BE791A">
            <w:pPr>
              <w:spacing w:line="360" w:lineRule="auto"/>
              <w:rPr>
                <w:ins w:id="1908" w:author="zhuhn" w:date="2016-10-14T09:26:00Z"/>
                <w:b/>
              </w:rPr>
            </w:pPr>
            <w:ins w:id="1909" w:author="zhuhn" w:date="2016-10-14T09:26:00Z">
              <w:r w:rsidRPr="00003BF9">
                <w:rPr>
                  <w:rFonts w:hint="eastAsia"/>
                  <w:b/>
                </w:rPr>
                <w:t>数据来源</w:t>
              </w:r>
            </w:ins>
          </w:p>
        </w:tc>
      </w:tr>
      <w:tr w:rsidR="00D605B3" w:rsidTr="00BE791A">
        <w:trPr>
          <w:ins w:id="1910" w:author="zhuhn" w:date="2016-10-14T09:26:00Z"/>
        </w:trPr>
        <w:tc>
          <w:tcPr>
            <w:tcW w:w="2840" w:type="dxa"/>
          </w:tcPr>
          <w:p w:rsidR="00D605B3" w:rsidRDefault="00D605B3" w:rsidP="00BE791A">
            <w:pPr>
              <w:spacing w:line="360" w:lineRule="auto"/>
              <w:rPr>
                <w:ins w:id="1911" w:author="zhuhn" w:date="2016-10-14T09:26:00Z"/>
              </w:rPr>
            </w:pPr>
            <w:ins w:id="1912" w:author="zhuhn" w:date="2016-10-14T09:28:00Z">
              <w:r>
                <w:rPr>
                  <w:rFonts w:hint="eastAsia"/>
                </w:rPr>
                <w:t>姓名</w:t>
              </w:r>
            </w:ins>
          </w:p>
        </w:tc>
        <w:tc>
          <w:tcPr>
            <w:tcW w:w="2841" w:type="dxa"/>
          </w:tcPr>
          <w:p w:rsidR="00D605B3" w:rsidRDefault="00D605B3" w:rsidP="00BE791A">
            <w:pPr>
              <w:spacing w:line="360" w:lineRule="auto"/>
              <w:rPr>
                <w:ins w:id="1913" w:author="zhuhn" w:date="2016-10-14T09:26:00Z"/>
              </w:rPr>
            </w:pPr>
            <w:ins w:id="1914" w:author="zhuhn" w:date="2016-10-14T09:26:00Z">
              <w:r>
                <w:rPr>
                  <w:rFonts w:hint="eastAsia"/>
                </w:rPr>
                <w:t>文本</w:t>
              </w:r>
            </w:ins>
          </w:p>
        </w:tc>
        <w:tc>
          <w:tcPr>
            <w:tcW w:w="2841" w:type="dxa"/>
          </w:tcPr>
          <w:p w:rsidR="00D605B3" w:rsidRDefault="00D605B3" w:rsidP="00BE791A">
            <w:pPr>
              <w:spacing w:line="360" w:lineRule="auto"/>
              <w:rPr>
                <w:ins w:id="1915" w:author="zhuhn" w:date="2016-10-14T09:26:00Z"/>
              </w:rPr>
            </w:pPr>
            <w:ins w:id="1916" w:author="zhuhn" w:date="2016-10-14T09:26:00Z">
              <w:r>
                <w:rPr>
                  <w:rFonts w:hint="eastAsia"/>
                </w:rPr>
                <w:t>政务信息管理系统</w:t>
              </w:r>
            </w:ins>
          </w:p>
        </w:tc>
      </w:tr>
      <w:tr w:rsidR="00D605B3" w:rsidTr="00BE791A">
        <w:trPr>
          <w:ins w:id="1917" w:author="zhuhn" w:date="2016-10-14T09:26:00Z"/>
        </w:trPr>
        <w:tc>
          <w:tcPr>
            <w:tcW w:w="2840" w:type="dxa"/>
          </w:tcPr>
          <w:p w:rsidR="00D605B3" w:rsidRDefault="00D605B3" w:rsidP="00BE791A">
            <w:pPr>
              <w:spacing w:line="360" w:lineRule="auto"/>
              <w:rPr>
                <w:ins w:id="1918" w:author="zhuhn" w:date="2016-10-14T09:26:00Z"/>
              </w:rPr>
            </w:pPr>
            <w:ins w:id="1919" w:author="zhuhn" w:date="2016-10-14T09:28:00Z">
              <w:r>
                <w:rPr>
                  <w:rFonts w:hint="eastAsia"/>
                </w:rPr>
                <w:t>手机</w:t>
              </w:r>
            </w:ins>
          </w:p>
        </w:tc>
        <w:tc>
          <w:tcPr>
            <w:tcW w:w="2841" w:type="dxa"/>
          </w:tcPr>
          <w:p w:rsidR="00D605B3" w:rsidRDefault="00D605B3" w:rsidP="00BE791A">
            <w:pPr>
              <w:spacing w:line="360" w:lineRule="auto"/>
              <w:rPr>
                <w:ins w:id="1920" w:author="zhuhn" w:date="2016-10-14T09:26:00Z"/>
              </w:rPr>
            </w:pPr>
            <w:ins w:id="1921" w:author="zhuhn" w:date="2016-10-14T09:29:00Z">
              <w:r>
                <w:rPr>
                  <w:rFonts w:hint="eastAsia"/>
                </w:rPr>
                <w:t>数字</w:t>
              </w:r>
            </w:ins>
          </w:p>
        </w:tc>
        <w:tc>
          <w:tcPr>
            <w:tcW w:w="2841" w:type="dxa"/>
          </w:tcPr>
          <w:p w:rsidR="00D605B3" w:rsidRDefault="00D605B3" w:rsidP="00BE791A">
            <w:pPr>
              <w:spacing w:line="360" w:lineRule="auto"/>
              <w:rPr>
                <w:ins w:id="1922" w:author="zhuhn" w:date="2016-10-14T09:26:00Z"/>
              </w:rPr>
            </w:pPr>
            <w:ins w:id="1923" w:author="zhuhn" w:date="2016-10-14T09:26:00Z">
              <w:r>
                <w:rPr>
                  <w:rFonts w:hint="eastAsia"/>
                </w:rPr>
                <w:t>政务信息管理系统</w:t>
              </w:r>
            </w:ins>
          </w:p>
        </w:tc>
      </w:tr>
      <w:tr w:rsidR="00D605B3" w:rsidTr="00BE791A">
        <w:trPr>
          <w:ins w:id="1924" w:author="zhuhn" w:date="2016-10-14T09:26:00Z"/>
        </w:trPr>
        <w:tc>
          <w:tcPr>
            <w:tcW w:w="2840" w:type="dxa"/>
          </w:tcPr>
          <w:p w:rsidR="00D605B3" w:rsidRDefault="00D605B3" w:rsidP="00BE791A">
            <w:pPr>
              <w:spacing w:line="360" w:lineRule="auto"/>
              <w:rPr>
                <w:ins w:id="1925" w:author="zhuhn" w:date="2016-10-14T09:26:00Z"/>
              </w:rPr>
            </w:pPr>
            <w:ins w:id="1926" w:author="zhuhn" w:date="2016-10-14T09:29:00Z">
              <w:r>
                <w:rPr>
                  <w:rFonts w:hint="eastAsia"/>
                </w:rPr>
                <w:t>座机</w:t>
              </w:r>
            </w:ins>
            <w:ins w:id="1927" w:author="zhuhn" w:date="2016-10-14T09:28:00Z">
              <w:r>
                <w:rPr>
                  <w:rFonts w:hint="eastAsia"/>
                </w:rPr>
                <w:t>电话</w:t>
              </w:r>
            </w:ins>
          </w:p>
        </w:tc>
        <w:tc>
          <w:tcPr>
            <w:tcW w:w="2841" w:type="dxa"/>
          </w:tcPr>
          <w:p w:rsidR="00D605B3" w:rsidRDefault="00D605B3" w:rsidP="00BE791A">
            <w:pPr>
              <w:spacing w:line="360" w:lineRule="auto"/>
              <w:rPr>
                <w:ins w:id="1928" w:author="zhuhn" w:date="2016-10-14T09:26:00Z"/>
              </w:rPr>
            </w:pPr>
            <w:ins w:id="1929" w:author="zhuhn" w:date="2016-10-14T09:26:00Z">
              <w:r>
                <w:rPr>
                  <w:rFonts w:hint="eastAsia"/>
                </w:rPr>
                <w:t>数字</w:t>
              </w:r>
            </w:ins>
          </w:p>
        </w:tc>
        <w:tc>
          <w:tcPr>
            <w:tcW w:w="2841" w:type="dxa"/>
          </w:tcPr>
          <w:p w:rsidR="00D605B3" w:rsidRDefault="00D605B3" w:rsidP="00BE791A">
            <w:pPr>
              <w:spacing w:line="360" w:lineRule="auto"/>
              <w:rPr>
                <w:ins w:id="1930" w:author="zhuhn" w:date="2016-10-14T09:26:00Z"/>
              </w:rPr>
            </w:pPr>
            <w:ins w:id="1931" w:author="zhuhn" w:date="2016-10-14T09:26:00Z">
              <w:r>
                <w:rPr>
                  <w:rFonts w:hint="eastAsia"/>
                </w:rPr>
                <w:t>政务信息管理系统</w:t>
              </w:r>
            </w:ins>
          </w:p>
        </w:tc>
      </w:tr>
      <w:tr w:rsidR="00D605B3" w:rsidTr="00BE791A">
        <w:trPr>
          <w:ins w:id="1932" w:author="zhuhn" w:date="2016-10-14T09:26:00Z"/>
        </w:trPr>
        <w:tc>
          <w:tcPr>
            <w:tcW w:w="2840" w:type="dxa"/>
          </w:tcPr>
          <w:p w:rsidR="00D605B3" w:rsidRDefault="00D605B3" w:rsidP="00BE791A">
            <w:pPr>
              <w:spacing w:line="360" w:lineRule="auto"/>
              <w:rPr>
                <w:ins w:id="1933" w:author="zhuhn" w:date="2016-10-14T09:26:00Z"/>
              </w:rPr>
            </w:pPr>
            <w:ins w:id="1934" w:author="zhuhn" w:date="2016-10-14T09:28:00Z">
              <w:r>
                <w:rPr>
                  <w:rFonts w:hint="eastAsia"/>
                </w:rPr>
                <w:t>邮箱</w:t>
              </w:r>
            </w:ins>
          </w:p>
        </w:tc>
        <w:tc>
          <w:tcPr>
            <w:tcW w:w="2841" w:type="dxa"/>
          </w:tcPr>
          <w:p w:rsidR="00D605B3" w:rsidRDefault="00D605B3" w:rsidP="00BE791A">
            <w:pPr>
              <w:spacing w:line="360" w:lineRule="auto"/>
              <w:rPr>
                <w:ins w:id="1935" w:author="zhuhn" w:date="2016-10-14T09:26:00Z"/>
              </w:rPr>
            </w:pPr>
            <w:ins w:id="1936" w:author="zhuhn" w:date="2016-10-14T09:29:00Z">
              <w:r>
                <w:rPr>
                  <w:rFonts w:hint="eastAsia"/>
                </w:rPr>
                <w:t>文本</w:t>
              </w:r>
            </w:ins>
          </w:p>
        </w:tc>
        <w:tc>
          <w:tcPr>
            <w:tcW w:w="2841" w:type="dxa"/>
          </w:tcPr>
          <w:p w:rsidR="00D605B3" w:rsidRDefault="00D605B3" w:rsidP="00BE791A">
            <w:pPr>
              <w:spacing w:line="360" w:lineRule="auto"/>
              <w:rPr>
                <w:ins w:id="1937" w:author="zhuhn" w:date="2016-10-14T09:26:00Z"/>
              </w:rPr>
            </w:pPr>
            <w:ins w:id="1938" w:author="zhuhn" w:date="2016-10-14T09:26:00Z">
              <w:r>
                <w:rPr>
                  <w:rFonts w:hint="eastAsia"/>
                </w:rPr>
                <w:t>政务信息管理系统</w:t>
              </w:r>
            </w:ins>
          </w:p>
        </w:tc>
      </w:tr>
    </w:tbl>
    <w:bookmarkEnd w:id="1903"/>
    <w:bookmarkEnd w:id="1904"/>
    <w:p w:rsidR="00C922DA" w:rsidRDefault="005F2D43">
      <w:pPr>
        <w:spacing w:line="360" w:lineRule="auto"/>
        <w:ind w:firstLineChars="200" w:firstLine="420"/>
      </w:pPr>
      <w:moveTo w:id="1939" w:author="zhuhn" w:date="2016-10-13T10:24:00Z">
        <w:r>
          <w:rPr>
            <w:rFonts w:hint="eastAsia"/>
          </w:rPr>
          <w:t>在联系人一栏设置给基地联系人“发送站内信”的功能。弹出编写信件正文的对话框。</w:t>
        </w:r>
      </w:moveTo>
    </w:p>
    <w:p w:rsidR="005F2D43" w:rsidRDefault="005F2D43" w:rsidP="005F2D43">
      <w:pPr>
        <w:spacing w:line="360" w:lineRule="auto"/>
      </w:pPr>
      <w:moveTo w:id="1940" w:author="zhuhn" w:date="2016-10-13T10:24:00Z">
        <w:r>
          <w:rPr>
            <w:noProof/>
          </w:rPr>
          <w:lastRenderedPageBreak/>
          <w:drawing>
            <wp:inline distT="0" distB="0" distL="0" distR="0" wp14:anchorId="44288615" wp14:editId="61ACA35A">
              <wp:extent cx="5274310" cy="1999843"/>
              <wp:effectExtent l="0" t="0" r="2540" b="63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999843"/>
                      </a:xfrm>
                      <a:prstGeom prst="rect">
                        <a:avLst/>
                      </a:prstGeom>
                    </pic:spPr>
                  </pic:pic>
                </a:graphicData>
              </a:graphic>
            </wp:inline>
          </w:drawing>
        </w:r>
      </w:moveTo>
    </w:p>
    <w:p w:rsidR="005F2D43" w:rsidRDefault="005F2D43" w:rsidP="005F2D43">
      <w:pPr>
        <w:spacing w:line="360" w:lineRule="auto"/>
        <w:ind w:firstLineChars="200" w:firstLine="420"/>
        <w:rPr>
          <w:ins w:id="1941" w:author="zhuhn" w:date="2016-10-14T09:15:00Z"/>
        </w:rPr>
      </w:pPr>
      <w:moveTo w:id="1942" w:author="zhuhn" w:date="2016-10-13T10:24:00Z">
        <w:r>
          <w:rPr>
            <w:rFonts w:hint="eastAsia"/>
          </w:rPr>
          <w:t>“发送站内信”不允许访客点击。用户登录以后，在发信窗口中自动显示发信人姓名。</w:t>
        </w:r>
      </w:moveTo>
    </w:p>
    <w:p w:rsidR="00DF5661" w:rsidRDefault="00DF5661" w:rsidP="005F2D43">
      <w:pPr>
        <w:spacing w:line="360" w:lineRule="auto"/>
        <w:ind w:firstLineChars="200" w:firstLine="420"/>
      </w:pPr>
      <w:ins w:id="1943" w:author="zhuhn" w:date="2016-10-14T09:15:00Z">
        <w:r>
          <w:rPr>
            <w:rFonts w:hint="eastAsia"/>
          </w:rPr>
          <w:t>从公益门户</w:t>
        </w:r>
      </w:ins>
      <w:ins w:id="1944" w:author="zhuhn" w:date="2016-10-14T09:16:00Z">
        <w:r>
          <w:rPr>
            <w:rFonts w:hint="eastAsia"/>
          </w:rPr>
          <w:t>提交发送</w:t>
        </w:r>
      </w:ins>
      <w:ins w:id="1945" w:author="zhuhn" w:date="2016-10-14T09:15:00Z">
        <w:r>
          <w:rPr>
            <w:rFonts w:hint="eastAsia"/>
          </w:rPr>
          <w:t>的站内信通过接口</w:t>
        </w:r>
      </w:ins>
      <w:ins w:id="1946" w:author="zhuhn" w:date="2016-10-14T09:16:00Z">
        <w:r>
          <w:rPr>
            <w:rFonts w:hint="eastAsia"/>
          </w:rPr>
          <w:t>传递到</w:t>
        </w:r>
      </w:ins>
      <w:ins w:id="1947" w:author="zhuhn" w:date="2016-10-14T09:15:00Z">
        <w:r>
          <w:rPr>
            <w:rFonts w:hint="eastAsia"/>
          </w:rPr>
          <w:t>公益组织系统</w:t>
        </w:r>
      </w:ins>
      <w:ins w:id="1948" w:author="zhuhn" w:date="2016-10-14T09:23:00Z">
        <w:r>
          <w:rPr>
            <w:rFonts w:hint="eastAsia"/>
          </w:rPr>
          <w:t>。发送的</w:t>
        </w:r>
      </w:ins>
      <w:ins w:id="1949" w:author="zhuhn" w:date="2016-10-14T09:24:00Z">
        <w:r>
          <w:rPr>
            <w:rFonts w:hint="eastAsia"/>
          </w:rPr>
          <w:t>数据</w:t>
        </w:r>
      </w:ins>
      <w:ins w:id="1950" w:author="zhuhn" w:date="2016-10-14T09:23:00Z">
        <w:r>
          <w:rPr>
            <w:rFonts w:hint="eastAsia"/>
          </w:rPr>
          <w:t>包括</w:t>
        </w:r>
      </w:ins>
      <w:ins w:id="1951" w:author="zhuhn" w:date="2016-10-14T09:24:00Z">
        <w:r>
          <w:rPr>
            <w:rFonts w:hint="eastAsia"/>
          </w:rPr>
          <w:t>发信人</w:t>
        </w:r>
      </w:ins>
      <w:ins w:id="1952" w:author="zhuhn" w:date="2016-10-14T09:23:00Z">
        <w:r>
          <w:rPr>
            <w:rFonts w:hint="eastAsia"/>
          </w:rPr>
          <w:t>姓名</w:t>
        </w:r>
      </w:ins>
      <w:ins w:id="1953" w:author="zhuhn" w:date="2016-10-14T09:24:00Z">
        <w:r>
          <w:rPr>
            <w:rFonts w:hint="eastAsia"/>
          </w:rPr>
          <w:t>和</w:t>
        </w:r>
      </w:ins>
      <w:ins w:id="1954" w:author="zhuhn" w:date="2016-10-14T09:25:00Z">
        <w:r w:rsidR="00D605B3">
          <w:rPr>
            <w:rFonts w:hint="eastAsia"/>
          </w:rPr>
          <w:t>联系方式，</w:t>
        </w:r>
      </w:ins>
      <w:ins w:id="1955" w:author="zhuhn" w:date="2016-10-14T09:23:00Z">
        <w:r>
          <w:rPr>
            <w:rFonts w:hint="eastAsia"/>
          </w:rPr>
          <w:t>以便于</w:t>
        </w:r>
      </w:ins>
      <w:ins w:id="1956" w:author="zhuhn" w:date="2016-10-14T09:24:00Z">
        <w:r>
          <w:rPr>
            <w:rFonts w:hint="eastAsia"/>
          </w:rPr>
          <w:t>基地负责人收信之后能够联系发信人。</w:t>
        </w:r>
      </w:ins>
    </w:p>
    <w:p w:rsidR="005F2D43" w:rsidRDefault="005F2D43" w:rsidP="005F2D43">
      <w:pPr>
        <w:spacing w:line="360" w:lineRule="auto"/>
        <w:ind w:firstLineChars="200" w:firstLine="420"/>
      </w:pPr>
      <w:moveTo w:id="1957" w:author="zhuhn" w:date="2016-10-13T10:24:00Z">
        <w:r>
          <w:rPr>
            <w:rFonts w:hint="eastAsia"/>
          </w:rPr>
          <w:t>在二</w:t>
        </w:r>
        <w:proofErr w:type="gramStart"/>
        <w:r>
          <w:rPr>
            <w:rFonts w:hint="eastAsia"/>
          </w:rPr>
          <w:t>维码一栏提供</w:t>
        </w:r>
        <w:proofErr w:type="gramEnd"/>
        <w:r>
          <w:rPr>
            <w:rFonts w:hint="eastAsia"/>
          </w:rPr>
          <w:t>App</w:t>
        </w:r>
        <w:r>
          <w:rPr>
            <w:rFonts w:hint="eastAsia"/>
          </w:rPr>
          <w:t>扫描加入基地的功能。</w:t>
        </w:r>
      </w:moveTo>
    </w:p>
    <w:p w:rsidR="00C53D67" w:rsidRDefault="0050257A" w:rsidP="00C53D67">
      <w:pPr>
        <w:spacing w:line="360" w:lineRule="auto"/>
        <w:ind w:firstLineChars="200" w:firstLine="420"/>
        <w:rPr>
          <w:ins w:id="1958" w:author="zhuhn" w:date="2016-10-14T07:25:00Z"/>
        </w:rPr>
      </w:pPr>
      <w:ins w:id="1959" w:author="zhuhn" w:date="2016-10-14T07:29:00Z">
        <w:r>
          <w:rPr>
            <w:rFonts w:hint="eastAsia"/>
          </w:rPr>
          <w:t>在分享一栏</w:t>
        </w:r>
      </w:ins>
      <w:ins w:id="1960" w:author="zhuhn" w:date="2016-10-14T07:30:00Z">
        <w:r>
          <w:rPr>
            <w:rFonts w:hint="eastAsia"/>
          </w:rPr>
          <w:t>，已登录用户</w:t>
        </w:r>
      </w:ins>
      <w:ins w:id="1961" w:author="zhuhn" w:date="2016-10-14T07:29:00Z">
        <w:r>
          <w:rPr>
            <w:rFonts w:hint="eastAsia"/>
          </w:rPr>
          <w:t>可以</w:t>
        </w:r>
      </w:ins>
      <w:ins w:id="1962" w:author="zhuhn" w:date="2016-10-14T07:25:00Z">
        <w:r w:rsidR="00C53D67">
          <w:rPr>
            <w:rFonts w:hint="eastAsia"/>
          </w:rPr>
          <w:t>关注基地</w:t>
        </w:r>
      </w:ins>
      <w:ins w:id="1963" w:author="zhuhn" w:date="2016-10-14T07:29:00Z">
        <w:r>
          <w:rPr>
            <w:rFonts w:hint="eastAsia"/>
          </w:rPr>
          <w:t>，</w:t>
        </w:r>
      </w:ins>
      <w:ins w:id="1964" w:author="zhuhn" w:date="2016-10-14T07:25:00Z">
        <w:r w:rsidR="00C53D67">
          <w:rPr>
            <w:rFonts w:hint="eastAsia"/>
          </w:rPr>
          <w:t>不接受访客关注。</w:t>
        </w:r>
      </w:ins>
      <w:bookmarkStart w:id="1965" w:name="OLE_LINK177"/>
      <w:bookmarkStart w:id="1966" w:name="OLE_LINK178"/>
      <w:ins w:id="1967" w:author="zhuhn" w:date="2016-10-14T07:34:00Z">
        <w:r>
          <w:rPr>
            <w:rFonts w:hint="eastAsia"/>
          </w:rPr>
          <w:t>点击关注按钮之后的数据应通过接口提交至公益组织信息管理系统，</w:t>
        </w:r>
      </w:ins>
      <w:bookmarkEnd w:id="1965"/>
      <w:bookmarkEnd w:id="1966"/>
      <w:ins w:id="1968" w:author="zhuhn" w:date="2016-10-14T07:25:00Z">
        <w:r w:rsidR="00C53D67">
          <w:rPr>
            <w:rFonts w:hint="eastAsia"/>
          </w:rPr>
          <w:t>关注的逻辑如下：</w:t>
        </w:r>
      </w:ins>
    </w:p>
    <w:p w:rsidR="00C53D67" w:rsidRDefault="0050257A" w:rsidP="00C53D67">
      <w:pPr>
        <w:spacing w:line="360" w:lineRule="auto"/>
        <w:jc w:val="center"/>
        <w:rPr>
          <w:ins w:id="1969" w:author="zhuhn" w:date="2016-10-14T07:25:00Z"/>
        </w:rPr>
      </w:pPr>
      <w:ins w:id="1970" w:author="zhuhn" w:date="2016-10-14T07:33:00Z">
        <w:r>
          <w:object w:dxaOrig="8530" w:dyaOrig="9480">
            <v:shape id="_x0000_i1043" type="#_x0000_t75" style="width:414.75pt;height:461.25pt" o:ole="">
              <v:imagedata r:id="rId66" o:title=""/>
            </v:shape>
            <o:OLEObject Type="Embed" ProgID="Visio.Drawing.11" ShapeID="_x0000_i1043" DrawAspect="Content" ObjectID="_1537973093" r:id="rId67"/>
          </w:object>
        </w:r>
      </w:ins>
    </w:p>
    <w:p w:rsidR="0050257A" w:rsidRDefault="0050257A" w:rsidP="0050257A">
      <w:pPr>
        <w:spacing w:line="360" w:lineRule="auto"/>
        <w:ind w:firstLineChars="200" w:firstLine="420"/>
        <w:rPr>
          <w:ins w:id="1971" w:author="zhuhn" w:date="2016-10-14T07:30:00Z"/>
        </w:rPr>
      </w:pPr>
      <w:ins w:id="1972" w:author="zhuhn" w:date="2016-10-14T07:30:00Z">
        <w:r>
          <w:rPr>
            <w:rFonts w:hint="eastAsia"/>
          </w:rPr>
          <w:t>在分享一栏，可以给</w:t>
        </w:r>
      </w:ins>
      <w:ins w:id="1973" w:author="zhuhn" w:date="2016-10-14T07:31:00Z">
        <w:r>
          <w:rPr>
            <w:rFonts w:hint="eastAsia"/>
          </w:rPr>
          <w:t>基地点赞，</w:t>
        </w:r>
      </w:ins>
      <w:bookmarkStart w:id="1974" w:name="OLE_LINK175"/>
      <w:bookmarkStart w:id="1975" w:name="OLE_LINK176"/>
      <w:ins w:id="1976" w:author="zhuhn" w:date="2016-10-14T07:30:00Z">
        <w:r>
          <w:rPr>
            <w:rFonts w:hint="eastAsia"/>
          </w:rPr>
          <w:t>允许访客点击</w:t>
        </w:r>
        <w:bookmarkEnd w:id="1974"/>
        <w:bookmarkEnd w:id="1975"/>
        <w:r>
          <w:rPr>
            <w:rFonts w:hint="eastAsia"/>
          </w:rPr>
          <w:t>，</w:t>
        </w:r>
      </w:ins>
      <w:ins w:id="1977" w:author="zhuhn" w:date="2016-10-14T07:34:00Z">
        <w:r>
          <w:rPr>
            <w:rFonts w:hint="eastAsia"/>
          </w:rPr>
          <w:t>需</w:t>
        </w:r>
      </w:ins>
      <w:ins w:id="1978" w:author="zhuhn" w:date="2016-10-14T07:30:00Z">
        <w:r>
          <w:rPr>
            <w:rFonts w:hint="eastAsia"/>
          </w:rPr>
          <w:t>要防止重复操作。</w:t>
        </w:r>
      </w:ins>
      <w:proofErr w:type="gramStart"/>
      <w:ins w:id="1979" w:author="zhuhn" w:date="2016-10-14T07:34:00Z">
        <w:r>
          <w:rPr>
            <w:rFonts w:hint="eastAsia"/>
          </w:rPr>
          <w:t>点</w:t>
        </w:r>
      </w:ins>
      <w:ins w:id="1980" w:author="zhuhn" w:date="2016-10-14T07:35:00Z">
        <w:r>
          <w:rPr>
            <w:rFonts w:hint="eastAsia"/>
          </w:rPr>
          <w:t>赞</w:t>
        </w:r>
      </w:ins>
      <w:ins w:id="1981" w:author="zhuhn" w:date="2016-10-14T07:34:00Z">
        <w:r>
          <w:rPr>
            <w:rFonts w:hint="eastAsia"/>
          </w:rPr>
          <w:t>之后</w:t>
        </w:r>
        <w:proofErr w:type="gramEnd"/>
        <w:r>
          <w:rPr>
            <w:rFonts w:hint="eastAsia"/>
          </w:rPr>
          <w:t>的数据应通过接口提交至公益组织信息管理系统，</w:t>
        </w:r>
      </w:ins>
      <w:proofErr w:type="gramStart"/>
      <w:ins w:id="1982" w:author="zhuhn" w:date="2016-10-14T07:30:00Z">
        <w:r>
          <w:rPr>
            <w:rFonts w:hint="eastAsia"/>
          </w:rPr>
          <w:t>点赞的</w:t>
        </w:r>
        <w:proofErr w:type="gramEnd"/>
        <w:r>
          <w:rPr>
            <w:rFonts w:hint="eastAsia"/>
          </w:rPr>
          <w:t>逻辑如下：</w:t>
        </w:r>
      </w:ins>
    </w:p>
    <w:p w:rsidR="0050257A" w:rsidRPr="00F323CC" w:rsidRDefault="0050257A" w:rsidP="0050257A">
      <w:pPr>
        <w:spacing w:line="360" w:lineRule="auto"/>
        <w:jc w:val="center"/>
        <w:rPr>
          <w:ins w:id="1983" w:author="zhuhn" w:date="2016-10-14T07:30:00Z"/>
        </w:rPr>
      </w:pPr>
      <w:ins w:id="1984" w:author="zhuhn" w:date="2016-10-14T07:30:00Z">
        <w:r>
          <w:object w:dxaOrig="8501" w:dyaOrig="7499">
            <v:shape id="_x0000_i1044" type="#_x0000_t75" style="width:415.5pt;height:366pt" o:ole="">
              <v:imagedata r:id="rId68" o:title=""/>
            </v:shape>
            <o:OLEObject Type="Embed" ProgID="Visio.Drawing.11" ShapeID="_x0000_i1044" DrawAspect="Content" ObjectID="_1537973094" r:id="rId69"/>
          </w:object>
        </w:r>
      </w:ins>
    </w:p>
    <w:p w:rsidR="005F2D43" w:rsidRDefault="005F2D43" w:rsidP="005F2D43">
      <w:pPr>
        <w:spacing w:line="360" w:lineRule="auto"/>
        <w:ind w:firstLineChars="200" w:firstLine="420"/>
      </w:pPr>
      <w:moveTo w:id="1985" w:author="zhuhn" w:date="2016-10-13T10:24:00Z">
        <w:r>
          <w:rPr>
            <w:rFonts w:hint="eastAsia"/>
          </w:rPr>
          <w:t>在分享一栏，可以将基地信息分享</w:t>
        </w:r>
        <w:proofErr w:type="gramStart"/>
        <w:r>
          <w:rPr>
            <w:rFonts w:hint="eastAsia"/>
          </w:rPr>
          <w:t>至微博和</w:t>
        </w:r>
        <w:proofErr w:type="gramEnd"/>
        <w:r>
          <w:rPr>
            <w:rFonts w:hint="eastAsia"/>
          </w:rPr>
          <w:t>微信。</w:t>
        </w:r>
        <w:r>
          <w:rPr>
            <w:rFonts w:hint="eastAsia"/>
          </w:rPr>
          <w:t xml:space="preserve">  </w:t>
        </w:r>
      </w:moveTo>
    </w:p>
    <w:p w:rsidR="005F2D43" w:rsidRDefault="005F2D43" w:rsidP="005F2D43">
      <w:pPr>
        <w:spacing w:line="360" w:lineRule="auto"/>
        <w:ind w:firstLineChars="200" w:firstLine="420"/>
      </w:pPr>
      <w:moveTo w:id="1986" w:author="zhuhn" w:date="2016-10-13T10:24:00Z">
        <w:r>
          <w:rPr>
            <w:rFonts w:hint="eastAsia"/>
          </w:rPr>
          <w:t>在基地位置一栏，</w:t>
        </w:r>
        <w:r>
          <w:rPr>
            <w:rFonts w:hint="eastAsia"/>
            <w:kern w:val="0"/>
          </w:rPr>
          <w:t>设置“查看地图”的功能</w:t>
        </w:r>
        <w:r>
          <w:rPr>
            <w:rFonts w:hint="eastAsia"/>
          </w:rPr>
          <w:t>。</w:t>
        </w:r>
      </w:moveTo>
    </w:p>
    <w:p w:rsidR="005F2D43" w:rsidRPr="00DB7EAF" w:rsidRDefault="005F2D43" w:rsidP="005F2D43">
      <w:pPr>
        <w:spacing w:line="360" w:lineRule="auto"/>
      </w:pPr>
      <w:moveTo w:id="1987" w:author="zhuhn" w:date="2016-10-13T10:24:00Z">
        <w:r>
          <w:rPr>
            <w:noProof/>
          </w:rPr>
          <w:drawing>
            <wp:inline distT="0" distB="0" distL="0" distR="0" wp14:anchorId="370397BA" wp14:editId="1FE080DB">
              <wp:extent cx="5274310" cy="2418613"/>
              <wp:effectExtent l="0" t="0" r="2540" b="127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418613"/>
                      </a:xfrm>
                      <a:prstGeom prst="rect">
                        <a:avLst/>
                      </a:prstGeom>
                    </pic:spPr>
                  </pic:pic>
                </a:graphicData>
              </a:graphic>
            </wp:inline>
          </w:drawing>
        </w:r>
      </w:moveTo>
    </w:p>
    <w:p w:rsidR="005F2D43" w:rsidRDefault="005F2D43" w:rsidP="005F2D43">
      <w:pPr>
        <w:spacing w:line="360" w:lineRule="auto"/>
        <w:ind w:firstLineChars="200" w:firstLine="420"/>
      </w:pPr>
      <w:moveTo w:id="1988" w:author="zhuhn" w:date="2016-10-13T10:24:00Z">
        <w:r>
          <w:rPr>
            <w:rFonts w:hint="eastAsia"/>
          </w:rPr>
          <w:t>在推荐项目一栏，显示基地发起的项目和活动，可以通过</w:t>
        </w:r>
        <w:r>
          <w:rPr>
            <w:rFonts w:hint="eastAsia"/>
            <w:kern w:val="0"/>
          </w:rPr>
          <w:t>链接方式跳转到活动详情页</w:t>
        </w:r>
        <w:r>
          <w:rPr>
            <w:rFonts w:hint="eastAsia"/>
          </w:rPr>
          <w:t>。</w:t>
        </w:r>
      </w:moveTo>
    </w:p>
    <w:p w:rsidR="005F2D43" w:rsidRDefault="005F2D43" w:rsidP="005F2D43">
      <w:pPr>
        <w:spacing w:line="360" w:lineRule="auto"/>
        <w:ind w:firstLineChars="200" w:firstLine="420"/>
      </w:pPr>
      <w:moveTo w:id="1989" w:author="zhuhn" w:date="2016-10-13T10:24:00Z">
        <w:r>
          <w:rPr>
            <w:rFonts w:hint="eastAsia"/>
          </w:rPr>
          <w:t>基地详情页中的所有数据需要</w:t>
        </w:r>
      </w:moveTo>
      <w:ins w:id="1990" w:author="zhuhn" w:date="2016-10-14T05:14:00Z">
        <w:r w:rsidR="008B4E4B">
          <w:rPr>
            <w:rFonts w:hint="eastAsia"/>
          </w:rPr>
          <w:t>通过</w:t>
        </w:r>
      </w:ins>
      <w:ins w:id="1991" w:author="zhuhn" w:date="2016-10-14T05:15:00Z">
        <w:r w:rsidR="008B4E4B">
          <w:rPr>
            <w:rFonts w:hint="eastAsia"/>
          </w:rPr>
          <w:t>调用接口从政务系统后台获取</w:t>
        </w:r>
      </w:ins>
      <w:moveTo w:id="1992" w:author="zhuhn" w:date="2016-10-13T10:24:00Z">
        <w:del w:id="1993" w:author="zhuhn" w:date="2016-10-14T05:15:00Z">
          <w:r w:rsidDel="008B4E4B">
            <w:rPr>
              <w:rFonts w:hint="eastAsia"/>
            </w:rPr>
            <w:delText>从后台数据库读取</w:delText>
          </w:r>
        </w:del>
        <w:r>
          <w:rPr>
            <w:rFonts w:hint="eastAsia"/>
          </w:rPr>
          <w:t>。</w:t>
        </w:r>
      </w:moveTo>
    </w:p>
    <w:p w:rsidR="005F2D43" w:rsidRDefault="005F2D43" w:rsidP="005F2D43">
      <w:pPr>
        <w:pStyle w:val="3"/>
      </w:pPr>
      <w:bookmarkStart w:id="1994" w:name="_Toc464203439"/>
      <w:bookmarkStart w:id="1995" w:name="_Toc464224724"/>
      <w:moveTo w:id="1996" w:author="zhuhn" w:date="2016-10-13T10:24:00Z">
        <w:r>
          <w:rPr>
            <w:rFonts w:hint="eastAsia"/>
          </w:rPr>
          <w:lastRenderedPageBreak/>
          <w:t>基地申请</w:t>
        </w:r>
      </w:moveTo>
      <w:bookmarkEnd w:id="1994"/>
      <w:bookmarkEnd w:id="1995"/>
    </w:p>
    <w:p w:rsidR="005F2D43" w:rsidRDefault="005F2D43" w:rsidP="005F2D43">
      <w:pPr>
        <w:spacing w:line="360" w:lineRule="auto"/>
        <w:ind w:firstLineChars="200" w:firstLine="420"/>
      </w:pPr>
      <w:moveTo w:id="1997" w:author="zhuhn" w:date="2016-10-13T10:24:00Z">
        <w:r>
          <w:rPr>
            <w:rFonts w:hint="eastAsia"/>
          </w:rPr>
          <w:t>基地申请页面在</w:t>
        </w:r>
      </w:moveTo>
      <w:ins w:id="1998" w:author="zhuhn" w:date="2016-10-14T06:13:00Z">
        <w:r w:rsidR="00DD4EF4">
          <w:rPr>
            <w:rFonts w:hint="eastAsia"/>
          </w:rPr>
          <w:t>政务</w:t>
        </w:r>
      </w:ins>
      <w:moveTo w:id="1999" w:author="zhuhn" w:date="2016-10-13T10:24:00Z">
        <w:del w:id="2000" w:author="zhuhn" w:date="2016-10-14T06:13:00Z">
          <w:r w:rsidDel="00DD4EF4">
            <w:rPr>
              <w:rFonts w:hint="eastAsia"/>
            </w:rPr>
            <w:delText>业务</w:delText>
          </w:r>
        </w:del>
        <w:r>
          <w:rPr>
            <w:rFonts w:hint="eastAsia"/>
          </w:rPr>
          <w:t>系统中实现，页面设计如下图所示：</w:t>
        </w:r>
      </w:moveTo>
      <w:ins w:id="2001" w:author="zhuhn" w:date="2016-10-14T06:19:00Z">
        <w:r w:rsidR="00AC24B2">
          <w:rPr>
            <w:rFonts w:hint="eastAsia"/>
          </w:rPr>
          <w:t>（该章节内容仅供参考）</w:t>
        </w:r>
      </w:ins>
    </w:p>
    <w:p w:rsidR="005F2D43" w:rsidRDefault="005F2D43" w:rsidP="005F2D43">
      <w:pPr>
        <w:spacing w:line="360" w:lineRule="auto"/>
        <w:jc w:val="center"/>
      </w:pPr>
      <w:moveTo w:id="2002" w:author="zhuhn" w:date="2016-10-13T10:24:00Z">
        <w:r>
          <w:rPr>
            <w:noProof/>
          </w:rPr>
          <w:drawing>
            <wp:inline distT="0" distB="0" distL="0" distR="0" wp14:anchorId="02BC1393" wp14:editId="0447A2DB">
              <wp:extent cx="5167850" cy="2695698"/>
              <wp:effectExtent l="0" t="0" r="0" b="952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19.jpg"/>
                      <pic:cNvPicPr/>
                    </pic:nvPicPr>
                    <pic:blipFill rotWithShape="1">
                      <a:blip r:embed="rId71" cstate="print">
                        <a:extLst>
                          <a:ext uri="{28A0092B-C50C-407E-A947-70E740481C1C}">
                            <a14:useLocalDpi xmlns:a14="http://schemas.microsoft.com/office/drawing/2010/main" val="0"/>
                          </a:ext>
                        </a:extLst>
                      </a:blip>
                      <a:srcRect l="1916" t="15157" b="924"/>
                      <a:stretch/>
                    </pic:blipFill>
                    <pic:spPr bwMode="auto">
                      <a:xfrm>
                        <a:off x="0" y="0"/>
                        <a:ext cx="5173264" cy="2698522"/>
                      </a:xfrm>
                      <a:prstGeom prst="rect">
                        <a:avLst/>
                      </a:prstGeom>
                      <a:ln>
                        <a:noFill/>
                      </a:ln>
                      <a:extLst>
                        <a:ext uri="{53640926-AAD7-44D8-BBD7-CCE9431645EC}">
                          <a14:shadowObscured xmlns:a14="http://schemas.microsoft.com/office/drawing/2010/main"/>
                        </a:ext>
                      </a:extLst>
                    </pic:spPr>
                  </pic:pic>
                </a:graphicData>
              </a:graphic>
            </wp:inline>
          </w:drawing>
        </w:r>
      </w:moveTo>
    </w:p>
    <w:p w:rsidR="005F2D43" w:rsidRDefault="005F2D43" w:rsidP="005F2D43">
      <w:pPr>
        <w:spacing w:line="360" w:lineRule="auto"/>
        <w:ind w:firstLineChars="200" w:firstLine="420"/>
      </w:pPr>
      <w:moveTo w:id="2003" w:author="zhuhn" w:date="2016-10-13T10:24:00Z">
        <w:r>
          <w:rPr>
            <w:rFonts w:hint="eastAsia"/>
          </w:rPr>
          <w:t>专家会签列表</w:t>
        </w:r>
      </w:moveTo>
    </w:p>
    <w:p w:rsidR="005F2D43" w:rsidRDefault="005F2D43" w:rsidP="005F2D43">
      <w:pPr>
        <w:spacing w:line="360" w:lineRule="auto"/>
        <w:jc w:val="center"/>
      </w:pPr>
      <w:moveTo w:id="2004" w:author="zhuhn" w:date="2016-10-13T10:24:00Z">
        <w:r>
          <w:rPr>
            <w:noProof/>
          </w:rPr>
          <w:drawing>
            <wp:inline distT="0" distB="0" distL="0" distR="0" wp14:anchorId="4B3F64BB" wp14:editId="5A083B1C">
              <wp:extent cx="4732317" cy="2357252"/>
              <wp:effectExtent l="0" t="0" r="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26.jpg"/>
                      <pic:cNvPicPr/>
                    </pic:nvPicPr>
                    <pic:blipFill rotWithShape="1">
                      <a:blip r:embed="rId72" cstate="print">
                        <a:extLst>
                          <a:ext uri="{28A0092B-C50C-407E-A947-70E740481C1C}">
                            <a14:useLocalDpi xmlns:a14="http://schemas.microsoft.com/office/drawing/2010/main" val="0"/>
                          </a:ext>
                        </a:extLst>
                      </a:blip>
                      <a:srcRect l="677" t="7026" r="9506" b="19593"/>
                      <a:stretch/>
                    </pic:blipFill>
                    <pic:spPr bwMode="auto">
                      <a:xfrm>
                        <a:off x="0" y="0"/>
                        <a:ext cx="4737276" cy="2359722"/>
                      </a:xfrm>
                      <a:prstGeom prst="rect">
                        <a:avLst/>
                      </a:prstGeom>
                      <a:ln>
                        <a:noFill/>
                      </a:ln>
                      <a:extLst>
                        <a:ext uri="{53640926-AAD7-44D8-BBD7-CCE9431645EC}">
                          <a14:shadowObscured xmlns:a14="http://schemas.microsoft.com/office/drawing/2010/main"/>
                        </a:ext>
                      </a:extLst>
                    </pic:spPr>
                  </pic:pic>
                </a:graphicData>
              </a:graphic>
            </wp:inline>
          </w:drawing>
        </w:r>
      </w:moveTo>
    </w:p>
    <w:p w:rsidR="005F2D43" w:rsidRDefault="005F2D43" w:rsidP="005F2D43">
      <w:pPr>
        <w:spacing w:line="360" w:lineRule="auto"/>
        <w:ind w:firstLineChars="200" w:firstLine="420"/>
      </w:pPr>
      <w:moveTo w:id="2005" w:author="zhuhn" w:date="2016-10-13T10:24:00Z">
        <w:r>
          <w:rPr>
            <w:rFonts w:hint="eastAsia"/>
          </w:rPr>
          <w:t>行政终审列表</w:t>
        </w:r>
      </w:moveTo>
    </w:p>
    <w:p w:rsidR="005F2D43" w:rsidRDefault="005F2D43" w:rsidP="005F2D43">
      <w:pPr>
        <w:spacing w:line="360" w:lineRule="auto"/>
        <w:jc w:val="center"/>
      </w:pPr>
      <w:moveTo w:id="2006" w:author="zhuhn" w:date="2016-10-13T10:24:00Z">
        <w:r>
          <w:rPr>
            <w:noProof/>
          </w:rPr>
          <w:lastRenderedPageBreak/>
          <w:drawing>
            <wp:inline distT="0" distB="0" distL="0" distR="0" wp14:anchorId="08D089ED" wp14:editId="4347FA07">
              <wp:extent cx="4773880" cy="2547257"/>
              <wp:effectExtent l="0" t="0" r="8255" b="571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32.jpg"/>
                      <pic:cNvPicPr/>
                    </pic:nvPicPr>
                    <pic:blipFill rotWithShape="1">
                      <a:blip r:embed="rId73" cstate="print">
                        <a:extLst>
                          <a:ext uri="{28A0092B-C50C-407E-A947-70E740481C1C}">
                            <a14:useLocalDpi xmlns:a14="http://schemas.microsoft.com/office/drawing/2010/main" val="0"/>
                          </a:ext>
                        </a:extLst>
                      </a:blip>
                      <a:srcRect l="789" t="7024" r="8605" b="13679"/>
                      <a:stretch/>
                    </pic:blipFill>
                    <pic:spPr bwMode="auto">
                      <a:xfrm>
                        <a:off x="0" y="0"/>
                        <a:ext cx="4778881" cy="2549926"/>
                      </a:xfrm>
                      <a:prstGeom prst="rect">
                        <a:avLst/>
                      </a:prstGeom>
                      <a:ln>
                        <a:noFill/>
                      </a:ln>
                      <a:extLst>
                        <a:ext uri="{53640926-AAD7-44D8-BBD7-CCE9431645EC}">
                          <a14:shadowObscured xmlns:a14="http://schemas.microsoft.com/office/drawing/2010/main"/>
                        </a:ext>
                      </a:extLst>
                    </pic:spPr>
                  </pic:pic>
                </a:graphicData>
              </a:graphic>
            </wp:inline>
          </w:drawing>
        </w:r>
      </w:moveTo>
    </w:p>
    <w:p w:rsidR="005F2D43" w:rsidRDefault="005F2D43" w:rsidP="005F2D43">
      <w:pPr>
        <w:spacing w:line="360" w:lineRule="auto"/>
        <w:ind w:firstLineChars="200" w:firstLine="420"/>
      </w:pPr>
      <w:moveTo w:id="2007" w:author="zhuhn" w:date="2016-10-13T10:24:00Z">
        <w:r>
          <w:rPr>
            <w:rFonts w:hint="eastAsia"/>
          </w:rPr>
          <w:t>行政初审列表</w:t>
        </w:r>
      </w:moveTo>
    </w:p>
    <w:p w:rsidR="005F2D43" w:rsidRPr="00F00D9E" w:rsidRDefault="005F2D43" w:rsidP="005F2D43">
      <w:pPr>
        <w:spacing w:line="360" w:lineRule="auto"/>
        <w:jc w:val="center"/>
      </w:pPr>
      <w:moveTo w:id="2008" w:author="zhuhn" w:date="2016-10-13T10:24:00Z">
        <w:r>
          <w:rPr>
            <w:noProof/>
          </w:rPr>
          <w:drawing>
            <wp:inline distT="0" distB="0" distL="0" distR="0" wp14:anchorId="3B4FA979" wp14:editId="7A255302">
              <wp:extent cx="5136078" cy="2422566"/>
              <wp:effectExtent l="0" t="0" r="762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38.jpg"/>
                      <pic:cNvPicPr/>
                    </pic:nvPicPr>
                    <pic:blipFill rotWithShape="1">
                      <a:blip r:embed="rId74" cstate="print">
                        <a:extLst>
                          <a:ext uri="{28A0092B-C50C-407E-A947-70E740481C1C}">
                            <a14:useLocalDpi xmlns:a14="http://schemas.microsoft.com/office/drawing/2010/main" val="0"/>
                          </a:ext>
                        </a:extLst>
                      </a:blip>
                      <a:srcRect l="789" t="7023" r="1729" b="17561"/>
                      <a:stretch/>
                    </pic:blipFill>
                    <pic:spPr bwMode="auto">
                      <a:xfrm>
                        <a:off x="0" y="0"/>
                        <a:ext cx="5136078" cy="2422566"/>
                      </a:xfrm>
                      <a:prstGeom prst="rect">
                        <a:avLst/>
                      </a:prstGeom>
                      <a:ln>
                        <a:noFill/>
                      </a:ln>
                      <a:extLst>
                        <a:ext uri="{53640926-AAD7-44D8-BBD7-CCE9431645EC}">
                          <a14:shadowObscured xmlns:a14="http://schemas.microsoft.com/office/drawing/2010/main"/>
                        </a:ext>
                      </a:extLst>
                    </pic:spPr>
                  </pic:pic>
                </a:graphicData>
              </a:graphic>
            </wp:inline>
          </w:drawing>
        </w:r>
      </w:moveTo>
    </w:p>
    <w:moveToRangeEnd w:id="1744"/>
    <w:p w:rsidR="00DD4EF4" w:rsidRDefault="00DD4EF4" w:rsidP="00DD4EF4">
      <w:pPr>
        <w:spacing w:line="360" w:lineRule="auto"/>
        <w:ind w:firstLineChars="200" w:firstLine="420"/>
        <w:rPr>
          <w:ins w:id="2009" w:author="zhuhn" w:date="2016-10-14T06:13:00Z"/>
        </w:rPr>
      </w:pPr>
      <w:ins w:id="2010" w:author="zhuhn" w:date="2016-10-14T06:13:00Z">
        <w:r>
          <w:rPr>
            <w:rFonts w:hint="eastAsia"/>
          </w:rPr>
          <w:t>基地申请</w:t>
        </w:r>
      </w:ins>
      <w:ins w:id="2011" w:author="zhuhn" w:date="2016-10-14T06:14:00Z">
        <w:r>
          <w:rPr>
            <w:rFonts w:hint="eastAsia"/>
          </w:rPr>
          <w:t>、审批的详细需求请参阅《</w:t>
        </w:r>
      </w:ins>
      <w:bookmarkStart w:id="2012" w:name="OLE_LINK165"/>
      <w:bookmarkStart w:id="2013" w:name="OLE_LINK166"/>
      <w:ins w:id="2014" w:author="zhuhn" w:date="2016-10-14T06:16:00Z">
        <w:r>
          <w:rPr>
            <w:rFonts w:hint="eastAsia"/>
          </w:rPr>
          <w:t>上海政务系统基地申报</w:t>
        </w:r>
      </w:ins>
      <w:ins w:id="2015" w:author="zhuhn" w:date="2016-10-14T06:15:00Z">
        <w:r>
          <w:rPr>
            <w:rFonts w:hint="eastAsia"/>
          </w:rPr>
          <w:t>流程</w:t>
        </w:r>
      </w:ins>
      <w:ins w:id="2016" w:author="zhuhn" w:date="2016-10-14T06:14:00Z">
        <w:r w:rsidRPr="00DD4EF4">
          <w:rPr>
            <w:rFonts w:hint="eastAsia"/>
          </w:rPr>
          <w:t>需求概要设计</w:t>
        </w:r>
        <w:bookmarkEnd w:id="2012"/>
        <w:bookmarkEnd w:id="2013"/>
        <w:r w:rsidRPr="00DD4EF4">
          <w:rPr>
            <w:rFonts w:hint="eastAsia"/>
          </w:rPr>
          <w:t>.</w:t>
        </w:r>
        <w:proofErr w:type="spellStart"/>
        <w:r w:rsidRPr="00DD4EF4">
          <w:rPr>
            <w:rFonts w:hint="eastAsia"/>
          </w:rPr>
          <w:t>docx</w:t>
        </w:r>
        <w:proofErr w:type="spellEnd"/>
        <w:r>
          <w:rPr>
            <w:rFonts w:hint="eastAsia"/>
          </w:rPr>
          <w:t>》。</w:t>
        </w:r>
      </w:ins>
    </w:p>
    <w:p w:rsidR="009E140A" w:rsidRDefault="00604680" w:rsidP="009E140A">
      <w:pPr>
        <w:pStyle w:val="2"/>
      </w:pPr>
      <w:bookmarkStart w:id="2017" w:name="_Toc464203440"/>
      <w:bookmarkStart w:id="2018" w:name="_Toc464224725"/>
      <w:r>
        <w:rPr>
          <w:rFonts w:hint="eastAsia"/>
        </w:rPr>
        <w:t>活动</w:t>
      </w:r>
      <w:r w:rsidR="009E140A">
        <w:rPr>
          <w:rFonts w:hint="eastAsia"/>
        </w:rPr>
        <w:t>详情页</w:t>
      </w:r>
      <w:bookmarkEnd w:id="2017"/>
      <w:bookmarkEnd w:id="2018"/>
    </w:p>
    <w:p w:rsidR="002C33B4" w:rsidRDefault="002C33B4" w:rsidP="00E7101C">
      <w:pPr>
        <w:spacing w:line="360" w:lineRule="auto"/>
        <w:ind w:firstLineChars="200" w:firstLine="420"/>
      </w:pPr>
      <w:bookmarkStart w:id="2019" w:name="OLE_LINK14"/>
      <w:bookmarkStart w:id="2020" w:name="OLE_LINK15"/>
      <w:bookmarkStart w:id="2021" w:name="OLE_LINK164"/>
      <w:r>
        <w:rPr>
          <w:rFonts w:hint="eastAsia"/>
        </w:rPr>
        <w:t>活动详情页</w:t>
      </w:r>
      <w:r w:rsidR="002F6B00">
        <w:rPr>
          <w:rFonts w:hint="eastAsia"/>
        </w:rPr>
        <w:t>的内容摘要如下图所示</w:t>
      </w:r>
    </w:p>
    <w:bookmarkEnd w:id="2019"/>
    <w:bookmarkEnd w:id="2020"/>
    <w:bookmarkEnd w:id="2021"/>
    <w:p w:rsidR="002F6B00" w:rsidRDefault="00F44B86" w:rsidP="002F6B00">
      <w:pPr>
        <w:spacing w:line="360" w:lineRule="auto"/>
        <w:jc w:val="center"/>
      </w:pPr>
      <w:r>
        <w:object w:dxaOrig="8361" w:dyaOrig="10572">
          <v:shape id="_x0000_i1045" type="#_x0000_t75" style="width:309pt;height:389.25pt" o:ole="">
            <v:imagedata r:id="rId75" o:title=""/>
          </v:shape>
          <o:OLEObject Type="Embed" ProgID="Visio.Drawing.11" ShapeID="_x0000_i1045" DrawAspect="Content" ObjectID="_1537973095" r:id="rId76"/>
        </w:object>
      </w:r>
    </w:p>
    <w:p w:rsidR="001F5E9E" w:rsidRDefault="00E7101C" w:rsidP="00E7101C">
      <w:pPr>
        <w:spacing w:line="360" w:lineRule="auto"/>
        <w:ind w:firstLineChars="200" w:firstLine="420"/>
      </w:pPr>
      <w:r>
        <w:rPr>
          <w:rFonts w:hint="eastAsia"/>
        </w:rPr>
        <w:t>页面</w:t>
      </w:r>
      <w:r w:rsidR="002C33B4">
        <w:rPr>
          <w:rFonts w:hint="eastAsia"/>
        </w:rPr>
        <w:t>样式</w:t>
      </w:r>
      <w:r>
        <w:rPr>
          <w:rFonts w:hint="eastAsia"/>
        </w:rPr>
        <w:t>参考项目大赛的</w:t>
      </w:r>
      <w:r w:rsidR="001F5E9E">
        <w:rPr>
          <w:rFonts w:hint="eastAsia"/>
        </w:rPr>
        <w:t>项目</w:t>
      </w:r>
      <w:r>
        <w:rPr>
          <w:rFonts w:hint="eastAsia"/>
        </w:rPr>
        <w:t>内容</w:t>
      </w:r>
      <w:r w:rsidR="001F5E9E">
        <w:rPr>
          <w:rFonts w:hint="eastAsia"/>
        </w:rPr>
        <w:t>展示页面</w:t>
      </w:r>
      <w:r>
        <w:rPr>
          <w:rFonts w:hint="eastAsia"/>
        </w:rPr>
        <w:t>。</w:t>
      </w:r>
      <w:bookmarkStart w:id="2022" w:name="OLE_LINK43"/>
      <w:bookmarkStart w:id="2023" w:name="OLE_LINK44"/>
      <w:bookmarkEnd w:id="1645"/>
      <w:bookmarkEnd w:id="1646"/>
    </w:p>
    <w:bookmarkEnd w:id="1647"/>
    <w:bookmarkEnd w:id="1648"/>
    <w:bookmarkEnd w:id="1649"/>
    <w:p w:rsidR="006174A6" w:rsidRDefault="002F6B00" w:rsidP="00ED3705">
      <w:pPr>
        <w:spacing w:line="360" w:lineRule="auto"/>
        <w:jc w:val="center"/>
      </w:pPr>
      <w:r>
        <w:rPr>
          <w:noProof/>
        </w:rPr>
        <w:drawing>
          <wp:inline distT="0" distB="0" distL="0" distR="0" wp14:anchorId="1154EE99" wp14:editId="02521DCE">
            <wp:extent cx="5274310" cy="2602970"/>
            <wp:effectExtent l="0" t="0" r="2540" b="698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5274310" cy="2602970"/>
                    </a:xfrm>
                    <a:prstGeom prst="rect">
                      <a:avLst/>
                    </a:prstGeom>
                  </pic:spPr>
                </pic:pic>
              </a:graphicData>
            </a:graphic>
          </wp:inline>
        </w:drawing>
      </w:r>
    </w:p>
    <w:p w:rsidR="001F5E9E" w:rsidRDefault="0095533E" w:rsidP="00E7101C">
      <w:pPr>
        <w:spacing w:line="360" w:lineRule="auto"/>
        <w:ind w:firstLineChars="200" w:firstLine="420"/>
      </w:pPr>
      <w:bookmarkStart w:id="2024" w:name="OLE_LINK46"/>
      <w:bookmarkStart w:id="2025" w:name="OLE_LINK47"/>
      <w:r>
        <w:rPr>
          <w:rFonts w:hint="eastAsia"/>
        </w:rPr>
        <w:t>项目大赛</w:t>
      </w:r>
      <w:r>
        <w:rPr>
          <w:rFonts w:hint="eastAsia"/>
        </w:rPr>
        <w:t>--</w:t>
      </w:r>
      <w:r>
        <w:rPr>
          <w:rFonts w:hint="eastAsia"/>
        </w:rPr>
        <w:t>项目展示厅</w:t>
      </w:r>
      <w:r w:rsidR="006174A6">
        <w:rPr>
          <w:rFonts w:hint="eastAsia"/>
        </w:rPr>
        <w:t>：</w:t>
      </w:r>
      <w:r w:rsidR="001F5E9E" w:rsidRPr="001F5E9E">
        <w:t>https://zy.qnzyz.org.cn/prjv-exchange/exchange/exchangeList.do</w:t>
      </w:r>
    </w:p>
    <w:p w:rsidR="00A25BCB" w:rsidRDefault="00E7101C" w:rsidP="00E7101C">
      <w:pPr>
        <w:spacing w:line="360" w:lineRule="auto"/>
        <w:ind w:firstLineChars="200" w:firstLine="420"/>
      </w:pPr>
      <w:r>
        <w:rPr>
          <w:rFonts w:hint="eastAsia"/>
        </w:rPr>
        <w:t>保留目前页面上报名时间采用进度条的显示方式。</w:t>
      </w:r>
    </w:p>
    <w:p w:rsidR="00003EA7" w:rsidRDefault="006174A6" w:rsidP="00ED3705">
      <w:pPr>
        <w:spacing w:line="360" w:lineRule="auto"/>
        <w:ind w:firstLineChars="200" w:firstLine="420"/>
      </w:pPr>
      <w:r>
        <w:rPr>
          <w:rFonts w:hint="eastAsia"/>
        </w:rPr>
        <w:t>参考</w:t>
      </w:r>
      <w:r w:rsidR="00E7101C">
        <w:rPr>
          <w:rFonts w:hint="eastAsia"/>
        </w:rPr>
        <w:t>项目大赛的专家点评栏</w:t>
      </w:r>
      <w:r>
        <w:rPr>
          <w:rFonts w:hint="eastAsia"/>
        </w:rPr>
        <w:t>、项目发起者、项目进度、支出记录板块，加入相关的专栏</w:t>
      </w:r>
      <w:r>
        <w:rPr>
          <w:rFonts w:hint="eastAsia"/>
        </w:rPr>
        <w:lastRenderedPageBreak/>
        <w:t>（譬如：专家点评、活动组织方、活动进度、支出记录）</w:t>
      </w:r>
      <w:r w:rsidR="00E7101C">
        <w:rPr>
          <w:rFonts w:hint="eastAsia"/>
        </w:rPr>
        <w:t>。</w:t>
      </w:r>
      <w:r>
        <w:rPr>
          <w:rFonts w:hint="eastAsia"/>
        </w:rPr>
        <w:t>专栏的</w:t>
      </w:r>
      <w:r w:rsidR="00E7101C">
        <w:rPr>
          <w:rFonts w:hint="eastAsia"/>
        </w:rPr>
        <w:t>内容是</w:t>
      </w:r>
      <w:ins w:id="2026" w:author="zhuhn" w:date="2016-10-14T06:59:00Z">
        <w:r w:rsidR="00150792">
          <w:rPr>
            <w:rFonts w:hint="eastAsia"/>
          </w:rPr>
          <w:t>公益组织工作人员在</w:t>
        </w:r>
      </w:ins>
      <w:del w:id="2027" w:author="zhuhn" w:date="2016-10-14T06:59:00Z">
        <w:r w:rsidR="00E7101C" w:rsidDel="00150792">
          <w:rPr>
            <w:rFonts w:hint="eastAsia"/>
          </w:rPr>
          <w:delText>项目</w:delText>
        </w:r>
      </w:del>
      <w:ins w:id="2028" w:author="zhuhn" w:date="2016-10-14T06:59:00Z">
        <w:r w:rsidR="00150792">
          <w:rPr>
            <w:rFonts w:hint="eastAsia"/>
          </w:rPr>
          <w:t>公益组织</w:t>
        </w:r>
      </w:ins>
      <w:ins w:id="2029" w:author="zhuhn" w:date="2016-10-14T07:00:00Z">
        <w:r w:rsidR="00150792">
          <w:rPr>
            <w:rFonts w:hint="eastAsia"/>
          </w:rPr>
          <w:t>信息管理系统</w:t>
        </w:r>
      </w:ins>
      <w:del w:id="2030" w:author="zhuhn" w:date="2016-10-14T06:59:00Z">
        <w:r w:rsidR="00E7101C" w:rsidDel="00150792">
          <w:rPr>
            <w:rFonts w:hint="eastAsia"/>
          </w:rPr>
          <w:delText>维护团队在</w:delText>
        </w:r>
      </w:del>
      <w:del w:id="2031" w:author="zhuhn" w:date="2016-10-14T07:00:00Z">
        <w:r w:rsidR="00E7101C" w:rsidDel="00150792">
          <w:rPr>
            <w:rFonts w:hint="eastAsia"/>
          </w:rPr>
          <w:delText>后台</w:delText>
        </w:r>
      </w:del>
      <w:r w:rsidR="00E7101C">
        <w:rPr>
          <w:rFonts w:hint="eastAsia"/>
        </w:rPr>
        <w:t>录入的，</w:t>
      </w:r>
      <w:r>
        <w:rPr>
          <w:rFonts w:hint="eastAsia"/>
        </w:rPr>
        <w:t>这里是</w:t>
      </w:r>
      <w:ins w:id="2032" w:author="zhuhn" w:date="2016-10-14T07:00:00Z">
        <w:r w:rsidR="00150792">
          <w:rPr>
            <w:rFonts w:hint="eastAsia"/>
          </w:rPr>
          <w:t>通过接口</w:t>
        </w:r>
      </w:ins>
      <w:r>
        <w:rPr>
          <w:rFonts w:hint="eastAsia"/>
        </w:rPr>
        <w:t>将</w:t>
      </w:r>
      <w:ins w:id="2033" w:author="zhuhn" w:date="2016-10-14T07:00:00Z">
        <w:r w:rsidR="00150792">
          <w:rPr>
            <w:rFonts w:hint="eastAsia"/>
          </w:rPr>
          <w:t>公益组织系统的</w:t>
        </w:r>
      </w:ins>
      <w:del w:id="2034" w:author="zhuhn" w:date="2016-10-14T07:00:00Z">
        <w:r w:rsidDel="00150792">
          <w:rPr>
            <w:rFonts w:hint="eastAsia"/>
          </w:rPr>
          <w:delText>后台</w:delText>
        </w:r>
      </w:del>
      <w:r>
        <w:rPr>
          <w:rFonts w:hint="eastAsia"/>
        </w:rPr>
        <w:t>数据</w:t>
      </w:r>
      <w:ins w:id="2035" w:author="zhuhn" w:date="2016-10-14T07:00:00Z">
        <w:r w:rsidR="00150792">
          <w:rPr>
            <w:rFonts w:hint="eastAsia"/>
          </w:rPr>
          <w:t>获取</w:t>
        </w:r>
      </w:ins>
      <w:r w:rsidR="00E7101C">
        <w:rPr>
          <w:rFonts w:hint="eastAsia"/>
        </w:rPr>
        <w:t>显示在页面上。</w:t>
      </w:r>
      <w:r w:rsidR="00AE1797">
        <w:rPr>
          <w:rFonts w:hint="eastAsia"/>
        </w:rPr>
        <w:t xml:space="preserve">  </w:t>
      </w:r>
    </w:p>
    <w:p w:rsidR="00003EA7" w:rsidRDefault="00AF6959" w:rsidP="00003EA7">
      <w:pPr>
        <w:spacing w:line="360" w:lineRule="auto"/>
        <w:ind w:firstLineChars="200" w:firstLine="420"/>
      </w:pPr>
      <w:bookmarkStart w:id="2036" w:name="OLE_LINK30"/>
      <w:bookmarkStart w:id="2037" w:name="OLE_LINK31"/>
      <w:bookmarkStart w:id="2038" w:name="OLE_LINK40"/>
      <w:bookmarkStart w:id="2039" w:name="OLE_LINK41"/>
      <w:bookmarkStart w:id="2040" w:name="OLE_LINK12"/>
      <w:bookmarkStart w:id="2041" w:name="OLE_LINK13"/>
      <w:proofErr w:type="gramStart"/>
      <w:r>
        <w:rPr>
          <w:rFonts w:hint="eastAsia"/>
        </w:rPr>
        <w:t>右</w:t>
      </w:r>
      <w:r w:rsidR="00ED3705">
        <w:rPr>
          <w:rFonts w:hint="eastAsia"/>
        </w:rPr>
        <w:t>边侧栏设置</w:t>
      </w:r>
      <w:bookmarkEnd w:id="2036"/>
      <w:bookmarkEnd w:id="2037"/>
      <w:proofErr w:type="gramEnd"/>
      <w:r w:rsidR="00ED3705">
        <w:rPr>
          <w:rFonts w:hint="eastAsia"/>
        </w:rPr>
        <w:t>活动</w:t>
      </w:r>
      <w:r w:rsidR="00003EA7">
        <w:rPr>
          <w:rFonts w:hint="eastAsia"/>
        </w:rPr>
        <w:t>报名</w:t>
      </w:r>
      <w:r w:rsidR="00ED3705">
        <w:rPr>
          <w:rFonts w:hint="eastAsia"/>
        </w:rPr>
        <w:t>和赞助的按钮，点击之后直接</w:t>
      </w:r>
      <w:ins w:id="2042" w:author="zhuhn" w:date="2016-10-14T06:58:00Z">
        <w:r w:rsidR="00150792">
          <w:rPr>
            <w:rFonts w:hint="eastAsia"/>
          </w:rPr>
          <w:t>通过接口</w:t>
        </w:r>
      </w:ins>
      <w:r w:rsidR="00ED3705">
        <w:rPr>
          <w:rFonts w:hint="eastAsia"/>
        </w:rPr>
        <w:t>提交当前用户信息至</w:t>
      </w:r>
      <w:ins w:id="2043" w:author="zhuhn" w:date="2016-10-14T06:58:00Z">
        <w:r w:rsidR="00150792">
          <w:rPr>
            <w:rFonts w:hint="eastAsia"/>
          </w:rPr>
          <w:t>公益组织信息管理系统</w:t>
        </w:r>
      </w:ins>
      <w:del w:id="2044" w:author="zhuhn" w:date="2016-10-14T06:58:00Z">
        <w:r w:rsidR="00ED3705" w:rsidDel="00150792">
          <w:rPr>
            <w:rFonts w:hint="eastAsia"/>
          </w:rPr>
          <w:delText>后台</w:delText>
        </w:r>
      </w:del>
      <w:r w:rsidR="00ED3705">
        <w:rPr>
          <w:rFonts w:hint="eastAsia"/>
        </w:rPr>
        <w:t>审核</w:t>
      </w:r>
      <w:bookmarkEnd w:id="2038"/>
      <w:bookmarkEnd w:id="2039"/>
      <w:r w:rsidR="00003EA7">
        <w:rPr>
          <w:rFonts w:hint="eastAsia"/>
        </w:rPr>
        <w:t>。</w:t>
      </w:r>
    </w:p>
    <w:p w:rsidR="00F323CC" w:rsidRDefault="00F323CC" w:rsidP="00F323CC">
      <w:pPr>
        <w:spacing w:line="360" w:lineRule="auto"/>
        <w:ind w:firstLineChars="200" w:firstLine="420"/>
      </w:pPr>
      <w:r>
        <w:rPr>
          <w:rFonts w:hint="eastAsia"/>
        </w:rPr>
        <w:t>活动报名</w:t>
      </w:r>
      <w:r w:rsidR="007D1139">
        <w:rPr>
          <w:rFonts w:hint="eastAsia"/>
        </w:rPr>
        <w:t>和</w:t>
      </w:r>
      <w:bookmarkStart w:id="2045" w:name="OLE_LINK173"/>
      <w:bookmarkStart w:id="2046" w:name="OLE_LINK174"/>
      <w:r w:rsidR="007D1139">
        <w:rPr>
          <w:rFonts w:hint="eastAsia"/>
        </w:rPr>
        <w:t>关注</w:t>
      </w:r>
      <w:r>
        <w:rPr>
          <w:rFonts w:hint="eastAsia"/>
        </w:rPr>
        <w:t>需要登录，不接受访客报名。</w:t>
      </w:r>
      <w:r w:rsidR="00E06797">
        <w:rPr>
          <w:rFonts w:hint="eastAsia"/>
        </w:rPr>
        <w:t>报名的逻辑如下：</w:t>
      </w:r>
    </w:p>
    <w:p w:rsidR="00F323CC" w:rsidRDefault="00150792" w:rsidP="005971DE">
      <w:pPr>
        <w:spacing w:line="360" w:lineRule="auto"/>
        <w:jc w:val="center"/>
      </w:pPr>
      <w:del w:id="2047" w:author="zhuhn" w:date="2016-10-14T07:19:00Z">
        <w:r w:rsidDel="00C53D67">
          <w:object w:dxaOrig="8853" w:dyaOrig="9480">
            <v:shape id="_x0000_i1046" type="#_x0000_t75" style="width:415.5pt;height:444.75pt" o:ole="">
              <v:imagedata r:id="rId78" o:title=""/>
            </v:shape>
            <o:OLEObject Type="Embed" ProgID="Visio.Drawing.11" ShapeID="_x0000_i1046" DrawAspect="Content" ObjectID="_1537973096" r:id="rId79"/>
          </w:object>
        </w:r>
      </w:del>
      <w:ins w:id="2048" w:author="zhuhn" w:date="2016-10-14T07:19:00Z">
        <w:r w:rsidR="00C53D67">
          <w:object w:dxaOrig="8530" w:dyaOrig="9480">
            <v:shape id="_x0000_i1047" type="#_x0000_t75" style="width:414.75pt;height:461.25pt" o:ole="">
              <v:imagedata r:id="rId80" o:title=""/>
            </v:shape>
            <o:OLEObject Type="Embed" ProgID="Visio.Drawing.11" ShapeID="_x0000_i1047" DrawAspect="Content" ObjectID="_1537973097" r:id="rId81"/>
          </w:object>
        </w:r>
      </w:ins>
    </w:p>
    <w:bookmarkEnd w:id="2045"/>
    <w:bookmarkEnd w:id="2046"/>
    <w:p w:rsidR="00E06797" w:rsidRDefault="00E06797" w:rsidP="00E57963">
      <w:pPr>
        <w:spacing w:line="360" w:lineRule="auto"/>
        <w:ind w:firstLineChars="200" w:firstLine="420"/>
      </w:pPr>
      <w:r>
        <w:rPr>
          <w:rFonts w:hint="eastAsia"/>
        </w:rPr>
        <w:t>关注的逻辑参考报名，与之相同。</w:t>
      </w:r>
    </w:p>
    <w:p w:rsidR="00E57963" w:rsidRDefault="007D1139" w:rsidP="00E57963">
      <w:pPr>
        <w:spacing w:line="360" w:lineRule="auto"/>
        <w:ind w:firstLineChars="200" w:firstLine="420"/>
      </w:pPr>
      <w:r>
        <w:rPr>
          <w:rFonts w:hint="eastAsia"/>
        </w:rPr>
        <w:t>活动赞助</w:t>
      </w:r>
      <w:r w:rsidR="00E57963">
        <w:rPr>
          <w:rFonts w:hint="eastAsia"/>
        </w:rPr>
        <w:t>可以允许访客和</w:t>
      </w:r>
      <w:r w:rsidR="001627D3">
        <w:rPr>
          <w:rFonts w:hint="eastAsia"/>
        </w:rPr>
        <w:t>用户登录的两种场景下的操作。点击之后跳转至</w:t>
      </w:r>
      <w:r w:rsidR="00EE03CD">
        <w:rPr>
          <w:rFonts w:hint="eastAsia"/>
        </w:rPr>
        <w:t>第三方</w:t>
      </w:r>
      <w:r w:rsidR="001627D3">
        <w:rPr>
          <w:rFonts w:hint="eastAsia"/>
        </w:rPr>
        <w:t>支付页面。</w:t>
      </w:r>
      <w:r w:rsidR="00EE03CD">
        <w:rPr>
          <w:rFonts w:hint="eastAsia"/>
        </w:rPr>
        <w:t>赞助的逻辑如下：</w:t>
      </w:r>
    </w:p>
    <w:p w:rsidR="001627D3" w:rsidRPr="001627D3" w:rsidRDefault="00150792" w:rsidP="00E06797">
      <w:pPr>
        <w:spacing w:line="360" w:lineRule="auto"/>
        <w:jc w:val="center"/>
      </w:pPr>
      <w:del w:id="2049" w:author="zhuhn" w:date="2016-10-14T07:18:00Z">
        <w:r w:rsidDel="00C53D67">
          <w:object w:dxaOrig="12433" w:dyaOrig="13051">
            <v:shape id="_x0000_i1048" type="#_x0000_t75" style="width:415.5pt;height:435.75pt" o:ole="">
              <v:imagedata r:id="rId82" o:title=""/>
            </v:shape>
            <o:OLEObject Type="Embed" ProgID="Visio.Drawing.11" ShapeID="_x0000_i1048" DrawAspect="Content" ObjectID="_1537973098" r:id="rId83"/>
          </w:object>
        </w:r>
      </w:del>
      <w:ins w:id="2050" w:author="zhuhn" w:date="2016-10-14T07:18:00Z">
        <w:r w:rsidR="00C53D67">
          <w:object w:dxaOrig="12433" w:dyaOrig="13052">
            <v:shape id="_x0000_i1049" type="#_x0000_t75" style="width:415.5pt;height:435.75pt" o:ole="">
              <v:imagedata r:id="rId84" o:title=""/>
            </v:shape>
            <o:OLEObject Type="Embed" ProgID="Visio.Drawing.11" ShapeID="_x0000_i1049" DrawAspect="Content" ObjectID="_1537973099" r:id="rId85"/>
          </w:object>
        </w:r>
      </w:ins>
    </w:p>
    <w:p w:rsidR="00F323CC" w:rsidRDefault="00E57963" w:rsidP="00E57963">
      <w:pPr>
        <w:spacing w:line="360" w:lineRule="auto"/>
        <w:ind w:firstLineChars="200" w:firstLine="420"/>
      </w:pPr>
      <w:bookmarkStart w:id="2051" w:name="OLE_LINK171"/>
      <w:bookmarkStart w:id="2052" w:name="OLE_LINK172"/>
      <w:proofErr w:type="gramStart"/>
      <w:r>
        <w:rPr>
          <w:rFonts w:hint="eastAsia"/>
        </w:rPr>
        <w:t>点赞允许</w:t>
      </w:r>
      <w:proofErr w:type="gramEnd"/>
      <w:r>
        <w:rPr>
          <w:rFonts w:hint="eastAsia"/>
        </w:rPr>
        <w:t>访客点击</w:t>
      </w:r>
      <w:r w:rsidR="007D1139">
        <w:rPr>
          <w:rFonts w:hint="eastAsia"/>
        </w:rPr>
        <w:t>，</w:t>
      </w:r>
      <w:ins w:id="2053" w:author="zhuhn" w:date="2016-10-14T07:35:00Z">
        <w:r w:rsidR="0050257A">
          <w:rPr>
            <w:rFonts w:hint="eastAsia"/>
          </w:rPr>
          <w:t>需</w:t>
        </w:r>
      </w:ins>
      <w:del w:id="2054" w:author="zhuhn" w:date="2016-10-14T07:35:00Z">
        <w:r w:rsidR="007D1139" w:rsidDel="0050257A">
          <w:rPr>
            <w:rFonts w:hint="eastAsia"/>
          </w:rPr>
          <w:delText>但</w:delText>
        </w:r>
      </w:del>
      <w:r w:rsidR="007D1139">
        <w:rPr>
          <w:rFonts w:hint="eastAsia"/>
        </w:rPr>
        <w:t>要防止重复操作。</w:t>
      </w:r>
      <w:proofErr w:type="gramStart"/>
      <w:r w:rsidR="00446B03">
        <w:rPr>
          <w:rFonts w:hint="eastAsia"/>
        </w:rPr>
        <w:t>点赞的</w:t>
      </w:r>
      <w:proofErr w:type="gramEnd"/>
      <w:r w:rsidR="00446B03">
        <w:rPr>
          <w:rFonts w:hint="eastAsia"/>
        </w:rPr>
        <w:t>逻辑如下：</w:t>
      </w:r>
    </w:p>
    <w:bookmarkEnd w:id="2051"/>
    <w:bookmarkEnd w:id="2052"/>
    <w:p w:rsidR="00E06797" w:rsidRPr="00F323CC" w:rsidRDefault="00150792" w:rsidP="00E06797">
      <w:pPr>
        <w:spacing w:line="360" w:lineRule="auto"/>
        <w:jc w:val="center"/>
      </w:pPr>
      <w:del w:id="2055" w:author="zhuhn" w:date="2016-10-14T07:12:00Z">
        <w:r w:rsidDel="00A2182F">
          <w:object w:dxaOrig="8341" w:dyaOrig="7499">
            <v:shape id="_x0000_i1050" type="#_x0000_t75" style="width:417pt;height:375pt" o:ole="">
              <v:imagedata r:id="rId86" o:title=""/>
            </v:shape>
            <o:OLEObject Type="Embed" ProgID="Visio.Drawing.11" ShapeID="_x0000_i1050" DrawAspect="Content" ObjectID="_1537973100" r:id="rId87"/>
          </w:object>
        </w:r>
      </w:del>
      <w:ins w:id="2056" w:author="zhuhn" w:date="2016-10-14T07:12:00Z">
        <w:r w:rsidR="00A2182F">
          <w:object w:dxaOrig="8501" w:dyaOrig="7499">
            <v:shape id="_x0000_i1051" type="#_x0000_t75" style="width:415.5pt;height:366pt" o:ole="">
              <v:imagedata r:id="rId68" o:title=""/>
            </v:shape>
            <o:OLEObject Type="Embed" ProgID="Visio.Drawing.11" ShapeID="_x0000_i1051" DrawAspect="Content" ObjectID="_1537973101" r:id="rId88"/>
          </w:object>
        </w:r>
      </w:ins>
    </w:p>
    <w:p w:rsidR="00895A57" w:rsidRDefault="00895A57" w:rsidP="00895A57">
      <w:pPr>
        <w:pStyle w:val="3"/>
        <w:rPr>
          <w:noProof/>
        </w:rPr>
      </w:pPr>
      <w:bookmarkStart w:id="2057" w:name="_Toc464203441"/>
      <w:bookmarkStart w:id="2058" w:name="_Toc464224726"/>
      <w:bookmarkStart w:id="2059" w:name="OLE_LINK42"/>
      <w:bookmarkStart w:id="2060" w:name="OLE_LINK45"/>
      <w:bookmarkStart w:id="2061" w:name="OLE_LINK70"/>
      <w:bookmarkEnd w:id="2024"/>
      <w:bookmarkEnd w:id="2025"/>
      <w:r>
        <w:rPr>
          <w:rFonts w:hint="eastAsia"/>
        </w:rPr>
        <w:t>活动详情展示</w:t>
      </w:r>
      <w:bookmarkEnd w:id="2057"/>
      <w:bookmarkEnd w:id="2058"/>
    </w:p>
    <w:bookmarkEnd w:id="2059"/>
    <w:bookmarkEnd w:id="2060"/>
    <w:bookmarkEnd w:id="2061"/>
    <w:p w:rsidR="009253EA" w:rsidRDefault="009253EA" w:rsidP="009253EA">
      <w:pPr>
        <w:spacing w:line="360" w:lineRule="auto"/>
        <w:jc w:val="center"/>
      </w:pPr>
      <w:r>
        <w:rPr>
          <w:noProof/>
        </w:rPr>
        <w:drawing>
          <wp:inline distT="0" distB="0" distL="0" distR="0" wp14:anchorId="234E207C" wp14:editId="0740F4D1">
            <wp:extent cx="5026395" cy="986391"/>
            <wp:effectExtent l="0" t="0" r="3175" b="444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a:stretch>
                      <a:fillRect/>
                    </a:stretch>
                  </pic:blipFill>
                  <pic:spPr>
                    <a:xfrm>
                      <a:off x="0" y="0"/>
                      <a:ext cx="5040621" cy="989183"/>
                    </a:xfrm>
                    <a:prstGeom prst="rect">
                      <a:avLst/>
                    </a:prstGeom>
                  </pic:spPr>
                </pic:pic>
              </a:graphicData>
            </a:graphic>
          </wp:inline>
        </w:drawing>
      </w:r>
    </w:p>
    <w:p w:rsidR="009253EA" w:rsidRDefault="009253EA" w:rsidP="00003EA7">
      <w:pPr>
        <w:spacing w:line="360" w:lineRule="auto"/>
        <w:ind w:firstLineChars="200" w:firstLine="420"/>
      </w:pPr>
      <w:r>
        <w:rPr>
          <w:rFonts w:hint="eastAsia"/>
        </w:rPr>
        <w:t>活动详情、参与者、赞助者、话题信息的展示，是通过加载后台数据完成的。展现形式：</w:t>
      </w:r>
    </w:p>
    <w:p w:rsidR="009253EA" w:rsidRDefault="009253EA" w:rsidP="00003EA7">
      <w:pPr>
        <w:spacing w:line="360" w:lineRule="auto"/>
        <w:ind w:firstLineChars="200" w:firstLine="420"/>
      </w:pPr>
      <w:r>
        <w:rPr>
          <w:rFonts w:hint="eastAsia"/>
        </w:rPr>
        <w:t>活动详情中的图片，采用如下图所示的展现方式：</w:t>
      </w:r>
    </w:p>
    <w:p w:rsidR="009253EA" w:rsidRDefault="00384EE5" w:rsidP="009253EA">
      <w:pPr>
        <w:spacing w:line="360" w:lineRule="auto"/>
      </w:pPr>
      <w:r>
        <w:rPr>
          <w:noProof/>
        </w:rPr>
        <w:lastRenderedPageBreak/>
        <w:drawing>
          <wp:inline distT="0" distB="0" distL="0" distR="0" wp14:anchorId="61FCB025" wp14:editId="35FE5A74">
            <wp:extent cx="5274310" cy="3755504"/>
            <wp:effectExtent l="0" t="0" r="254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a:stretch>
                      <a:fillRect/>
                    </a:stretch>
                  </pic:blipFill>
                  <pic:spPr>
                    <a:xfrm>
                      <a:off x="0" y="0"/>
                      <a:ext cx="5274310" cy="3755504"/>
                    </a:xfrm>
                    <a:prstGeom prst="rect">
                      <a:avLst/>
                    </a:prstGeom>
                  </pic:spPr>
                </pic:pic>
              </a:graphicData>
            </a:graphic>
          </wp:inline>
        </w:drawing>
      </w:r>
    </w:p>
    <w:p w:rsidR="00895A57" w:rsidDel="00D605B3" w:rsidRDefault="00895A57" w:rsidP="00895A57">
      <w:pPr>
        <w:spacing w:line="360" w:lineRule="auto"/>
        <w:ind w:firstLineChars="200" w:firstLine="420"/>
        <w:rPr>
          <w:del w:id="2062" w:author="zhuhn" w:date="2016-10-14T09:32:00Z"/>
        </w:rPr>
      </w:pPr>
      <w:r>
        <w:rPr>
          <w:rFonts w:hint="eastAsia"/>
        </w:rPr>
        <w:t>活动详情的文字部分，在图片下方显示。</w:t>
      </w:r>
    </w:p>
    <w:p w:rsidR="00D605B3" w:rsidRDefault="00D605B3">
      <w:pPr>
        <w:spacing w:line="360" w:lineRule="auto"/>
        <w:ind w:firstLineChars="200" w:firstLine="420"/>
        <w:rPr>
          <w:ins w:id="2063" w:author="zhuhn" w:date="2016-10-14T09:32:00Z"/>
        </w:rPr>
      </w:pPr>
      <w:ins w:id="2064" w:author="zhuhn" w:date="2016-10-14T09:32:00Z">
        <w:r>
          <w:rPr>
            <w:rFonts w:hint="eastAsia"/>
          </w:rPr>
          <w:t>内容如下表</w:t>
        </w:r>
      </w:ins>
    </w:p>
    <w:tbl>
      <w:tblPr>
        <w:tblStyle w:val="ab"/>
        <w:tblW w:w="0" w:type="auto"/>
        <w:tblLook w:val="04A0" w:firstRow="1" w:lastRow="0" w:firstColumn="1" w:lastColumn="0" w:noHBand="0" w:noVBand="1"/>
      </w:tblPr>
      <w:tblGrid>
        <w:gridCol w:w="2840"/>
        <w:gridCol w:w="2841"/>
        <w:gridCol w:w="2841"/>
      </w:tblGrid>
      <w:tr w:rsidR="00D605B3" w:rsidTr="00BE791A">
        <w:trPr>
          <w:ins w:id="2065" w:author="zhuhn" w:date="2016-10-14T09:32:00Z"/>
        </w:trPr>
        <w:tc>
          <w:tcPr>
            <w:tcW w:w="2840" w:type="dxa"/>
          </w:tcPr>
          <w:p w:rsidR="00D605B3" w:rsidRPr="00003BF9" w:rsidRDefault="00D605B3" w:rsidP="00BE791A">
            <w:pPr>
              <w:spacing w:line="360" w:lineRule="auto"/>
              <w:rPr>
                <w:ins w:id="2066" w:author="zhuhn" w:date="2016-10-14T09:32:00Z"/>
                <w:b/>
              </w:rPr>
            </w:pPr>
            <w:ins w:id="2067" w:author="zhuhn" w:date="2016-10-14T09:32:00Z">
              <w:r w:rsidRPr="00003BF9">
                <w:rPr>
                  <w:rFonts w:hint="eastAsia"/>
                  <w:b/>
                </w:rPr>
                <w:t>显示内容</w:t>
              </w:r>
            </w:ins>
          </w:p>
        </w:tc>
        <w:tc>
          <w:tcPr>
            <w:tcW w:w="2841" w:type="dxa"/>
          </w:tcPr>
          <w:p w:rsidR="00D605B3" w:rsidRPr="00003BF9" w:rsidRDefault="00D605B3" w:rsidP="00BE791A">
            <w:pPr>
              <w:spacing w:line="360" w:lineRule="auto"/>
              <w:rPr>
                <w:ins w:id="2068" w:author="zhuhn" w:date="2016-10-14T09:32:00Z"/>
                <w:b/>
              </w:rPr>
            </w:pPr>
            <w:ins w:id="2069" w:author="zhuhn" w:date="2016-10-14T09:32:00Z">
              <w:r w:rsidRPr="00003BF9">
                <w:rPr>
                  <w:rFonts w:hint="eastAsia"/>
                  <w:b/>
                </w:rPr>
                <w:t>数据</w:t>
              </w:r>
              <w:r>
                <w:rPr>
                  <w:rFonts w:hint="eastAsia"/>
                  <w:b/>
                </w:rPr>
                <w:t>格</w:t>
              </w:r>
              <w:r w:rsidRPr="00003BF9">
                <w:rPr>
                  <w:rFonts w:hint="eastAsia"/>
                  <w:b/>
                </w:rPr>
                <w:t>式</w:t>
              </w:r>
            </w:ins>
          </w:p>
        </w:tc>
        <w:tc>
          <w:tcPr>
            <w:tcW w:w="2841" w:type="dxa"/>
          </w:tcPr>
          <w:p w:rsidR="00D605B3" w:rsidRPr="00003BF9" w:rsidRDefault="00D605B3" w:rsidP="00BE791A">
            <w:pPr>
              <w:spacing w:line="360" w:lineRule="auto"/>
              <w:rPr>
                <w:ins w:id="2070" w:author="zhuhn" w:date="2016-10-14T09:32:00Z"/>
                <w:b/>
              </w:rPr>
            </w:pPr>
            <w:ins w:id="2071" w:author="zhuhn" w:date="2016-10-14T09:32:00Z">
              <w:r w:rsidRPr="00003BF9">
                <w:rPr>
                  <w:rFonts w:hint="eastAsia"/>
                  <w:b/>
                </w:rPr>
                <w:t>数据来源</w:t>
              </w:r>
            </w:ins>
          </w:p>
        </w:tc>
      </w:tr>
      <w:tr w:rsidR="00D605B3" w:rsidTr="00BE791A">
        <w:trPr>
          <w:ins w:id="2072" w:author="zhuhn" w:date="2016-10-14T09:32:00Z"/>
        </w:trPr>
        <w:tc>
          <w:tcPr>
            <w:tcW w:w="2840" w:type="dxa"/>
          </w:tcPr>
          <w:p w:rsidR="00D605B3" w:rsidRDefault="00D605B3" w:rsidP="00BE791A">
            <w:pPr>
              <w:spacing w:line="360" w:lineRule="auto"/>
              <w:rPr>
                <w:ins w:id="2073" w:author="zhuhn" w:date="2016-10-14T09:32:00Z"/>
              </w:rPr>
            </w:pPr>
            <w:ins w:id="2074" w:author="zhuhn" w:date="2016-10-14T09:33:00Z">
              <w:r w:rsidRPr="00D605B3">
                <w:rPr>
                  <w:rFonts w:hint="eastAsia"/>
                </w:rPr>
                <w:t>服务时间</w:t>
              </w:r>
            </w:ins>
          </w:p>
        </w:tc>
        <w:tc>
          <w:tcPr>
            <w:tcW w:w="2841" w:type="dxa"/>
          </w:tcPr>
          <w:p w:rsidR="00D605B3" w:rsidRDefault="00D605B3" w:rsidP="00BE791A">
            <w:pPr>
              <w:spacing w:line="360" w:lineRule="auto"/>
              <w:rPr>
                <w:ins w:id="2075" w:author="zhuhn" w:date="2016-10-14T09:32:00Z"/>
              </w:rPr>
            </w:pPr>
            <w:ins w:id="2076" w:author="zhuhn" w:date="2016-10-14T09:33:00Z">
              <w:r>
                <w:rPr>
                  <w:rFonts w:hint="eastAsia"/>
                </w:rPr>
                <w:t>日期</w:t>
              </w:r>
              <w:r>
                <w:rPr>
                  <w:rFonts w:hint="eastAsia"/>
                </w:rPr>
                <w:t>/</w:t>
              </w:r>
              <w:r>
                <w:rPr>
                  <w:rFonts w:hint="eastAsia"/>
                </w:rPr>
                <w:t>时间</w:t>
              </w:r>
            </w:ins>
          </w:p>
        </w:tc>
        <w:tc>
          <w:tcPr>
            <w:tcW w:w="2841" w:type="dxa"/>
          </w:tcPr>
          <w:p w:rsidR="00D605B3" w:rsidRDefault="00D605B3" w:rsidP="00BE791A">
            <w:pPr>
              <w:spacing w:line="360" w:lineRule="auto"/>
              <w:rPr>
                <w:ins w:id="2077" w:author="zhuhn" w:date="2016-10-14T09:32:00Z"/>
              </w:rPr>
            </w:pPr>
            <w:bookmarkStart w:id="2078" w:name="OLE_LINK195"/>
            <w:bookmarkStart w:id="2079" w:name="OLE_LINK196"/>
            <w:bookmarkStart w:id="2080" w:name="OLE_LINK197"/>
            <w:bookmarkStart w:id="2081" w:name="OLE_LINK198"/>
            <w:ins w:id="2082" w:author="zhuhn" w:date="2016-10-14T09:34:00Z">
              <w:r>
                <w:rPr>
                  <w:rFonts w:hint="eastAsia"/>
                </w:rPr>
                <w:t>公益组织</w:t>
              </w:r>
            </w:ins>
            <w:ins w:id="2083" w:author="zhuhn" w:date="2016-10-14T09:32:00Z">
              <w:r>
                <w:rPr>
                  <w:rFonts w:hint="eastAsia"/>
                </w:rPr>
                <w:t>信息</w:t>
              </w:r>
              <w:bookmarkEnd w:id="2078"/>
              <w:bookmarkEnd w:id="2079"/>
              <w:r>
                <w:rPr>
                  <w:rFonts w:hint="eastAsia"/>
                </w:rPr>
                <w:t>管理系统</w:t>
              </w:r>
              <w:bookmarkEnd w:id="2080"/>
              <w:bookmarkEnd w:id="2081"/>
            </w:ins>
          </w:p>
        </w:tc>
      </w:tr>
      <w:tr w:rsidR="00D605B3" w:rsidTr="00BE791A">
        <w:trPr>
          <w:ins w:id="2084" w:author="zhuhn" w:date="2016-10-14T09:32:00Z"/>
        </w:trPr>
        <w:tc>
          <w:tcPr>
            <w:tcW w:w="2840" w:type="dxa"/>
          </w:tcPr>
          <w:p w:rsidR="00D605B3" w:rsidRDefault="00D605B3" w:rsidP="00BE791A">
            <w:pPr>
              <w:spacing w:line="360" w:lineRule="auto"/>
              <w:rPr>
                <w:ins w:id="2085" w:author="zhuhn" w:date="2016-10-14T09:32:00Z"/>
              </w:rPr>
            </w:pPr>
            <w:ins w:id="2086" w:author="zhuhn" w:date="2016-10-14T09:33:00Z">
              <w:r>
                <w:rPr>
                  <w:rFonts w:hint="eastAsia"/>
                </w:rPr>
                <w:t>联系人</w:t>
              </w:r>
            </w:ins>
          </w:p>
        </w:tc>
        <w:tc>
          <w:tcPr>
            <w:tcW w:w="2841" w:type="dxa"/>
          </w:tcPr>
          <w:p w:rsidR="00D605B3" w:rsidRDefault="00D605B3" w:rsidP="00BE791A">
            <w:pPr>
              <w:spacing w:line="360" w:lineRule="auto"/>
              <w:rPr>
                <w:ins w:id="2087" w:author="zhuhn" w:date="2016-10-14T09:32:00Z"/>
              </w:rPr>
            </w:pPr>
            <w:ins w:id="2088" w:author="zhuhn" w:date="2016-10-14T09:32:00Z">
              <w:r>
                <w:rPr>
                  <w:rFonts w:hint="eastAsia"/>
                </w:rPr>
                <w:t>文本</w:t>
              </w:r>
            </w:ins>
          </w:p>
        </w:tc>
        <w:tc>
          <w:tcPr>
            <w:tcW w:w="2841" w:type="dxa"/>
          </w:tcPr>
          <w:p w:rsidR="00D605B3" w:rsidRDefault="00D605B3" w:rsidP="00BE791A">
            <w:pPr>
              <w:spacing w:line="360" w:lineRule="auto"/>
              <w:rPr>
                <w:ins w:id="2089" w:author="zhuhn" w:date="2016-10-14T09:32:00Z"/>
              </w:rPr>
            </w:pPr>
            <w:ins w:id="2090" w:author="zhuhn" w:date="2016-10-14T09:34:00Z">
              <w:r>
                <w:rPr>
                  <w:rFonts w:hint="eastAsia"/>
                </w:rPr>
                <w:t>公益组织信息管理系统</w:t>
              </w:r>
            </w:ins>
          </w:p>
        </w:tc>
      </w:tr>
      <w:tr w:rsidR="00D605B3" w:rsidTr="00BE791A">
        <w:trPr>
          <w:ins w:id="2091" w:author="zhuhn" w:date="2016-10-14T09:33:00Z"/>
        </w:trPr>
        <w:tc>
          <w:tcPr>
            <w:tcW w:w="2840" w:type="dxa"/>
          </w:tcPr>
          <w:p w:rsidR="00D605B3" w:rsidRPr="00D605B3" w:rsidRDefault="00D605B3" w:rsidP="00BE791A">
            <w:pPr>
              <w:spacing w:line="360" w:lineRule="auto"/>
              <w:rPr>
                <w:ins w:id="2092" w:author="zhuhn" w:date="2016-10-14T09:33:00Z"/>
              </w:rPr>
            </w:pPr>
            <w:ins w:id="2093" w:author="zhuhn" w:date="2016-10-14T09:34:00Z">
              <w:r>
                <w:rPr>
                  <w:rFonts w:hint="eastAsia"/>
                </w:rPr>
                <w:t>联系电话</w:t>
              </w:r>
            </w:ins>
          </w:p>
        </w:tc>
        <w:tc>
          <w:tcPr>
            <w:tcW w:w="2841" w:type="dxa"/>
          </w:tcPr>
          <w:p w:rsidR="00D605B3" w:rsidRDefault="00D605B3" w:rsidP="00BE791A">
            <w:pPr>
              <w:spacing w:line="360" w:lineRule="auto"/>
              <w:rPr>
                <w:ins w:id="2094" w:author="zhuhn" w:date="2016-10-14T09:33:00Z"/>
              </w:rPr>
            </w:pPr>
            <w:ins w:id="2095" w:author="zhuhn" w:date="2016-10-14T09:34:00Z">
              <w:r>
                <w:rPr>
                  <w:rFonts w:hint="eastAsia"/>
                </w:rPr>
                <w:t>数字</w:t>
              </w:r>
            </w:ins>
          </w:p>
        </w:tc>
        <w:tc>
          <w:tcPr>
            <w:tcW w:w="2841" w:type="dxa"/>
          </w:tcPr>
          <w:p w:rsidR="00D605B3" w:rsidRDefault="00D605B3" w:rsidP="00BE791A">
            <w:pPr>
              <w:spacing w:line="360" w:lineRule="auto"/>
              <w:rPr>
                <w:ins w:id="2096" w:author="zhuhn" w:date="2016-10-14T09:33:00Z"/>
              </w:rPr>
            </w:pPr>
            <w:ins w:id="2097" w:author="zhuhn" w:date="2016-10-14T09:34:00Z">
              <w:r>
                <w:rPr>
                  <w:rFonts w:hint="eastAsia"/>
                </w:rPr>
                <w:t>公益组织信息管理系统</w:t>
              </w:r>
            </w:ins>
          </w:p>
        </w:tc>
      </w:tr>
      <w:tr w:rsidR="00D605B3" w:rsidTr="00BE791A">
        <w:trPr>
          <w:ins w:id="2098" w:author="zhuhn" w:date="2016-10-14T09:32:00Z"/>
        </w:trPr>
        <w:tc>
          <w:tcPr>
            <w:tcW w:w="2840" w:type="dxa"/>
          </w:tcPr>
          <w:p w:rsidR="00D605B3" w:rsidRDefault="00D605B3" w:rsidP="00BE791A">
            <w:pPr>
              <w:spacing w:line="360" w:lineRule="auto"/>
              <w:rPr>
                <w:ins w:id="2099" w:author="zhuhn" w:date="2016-10-14T09:32:00Z"/>
              </w:rPr>
            </w:pPr>
            <w:ins w:id="2100" w:author="zhuhn" w:date="2016-10-14T09:33:00Z">
              <w:r w:rsidRPr="00D605B3">
                <w:rPr>
                  <w:rFonts w:hint="eastAsia"/>
                </w:rPr>
                <w:t>详细地址</w:t>
              </w:r>
            </w:ins>
          </w:p>
        </w:tc>
        <w:tc>
          <w:tcPr>
            <w:tcW w:w="2841" w:type="dxa"/>
          </w:tcPr>
          <w:p w:rsidR="00D605B3" w:rsidRDefault="00D605B3" w:rsidP="00BE791A">
            <w:pPr>
              <w:spacing w:line="360" w:lineRule="auto"/>
              <w:rPr>
                <w:ins w:id="2101" w:author="zhuhn" w:date="2016-10-14T09:32:00Z"/>
              </w:rPr>
            </w:pPr>
            <w:ins w:id="2102" w:author="zhuhn" w:date="2016-10-14T09:33:00Z">
              <w:r>
                <w:rPr>
                  <w:rFonts w:hint="eastAsia"/>
                  <w:kern w:val="0"/>
                </w:rPr>
                <w:t>文本</w:t>
              </w:r>
            </w:ins>
          </w:p>
        </w:tc>
        <w:tc>
          <w:tcPr>
            <w:tcW w:w="2841" w:type="dxa"/>
          </w:tcPr>
          <w:p w:rsidR="00D605B3" w:rsidRDefault="00D605B3" w:rsidP="00BE791A">
            <w:pPr>
              <w:spacing w:line="360" w:lineRule="auto"/>
              <w:rPr>
                <w:ins w:id="2103" w:author="zhuhn" w:date="2016-10-14T09:32:00Z"/>
              </w:rPr>
            </w:pPr>
            <w:ins w:id="2104" w:author="zhuhn" w:date="2016-10-14T09:34:00Z">
              <w:r>
                <w:rPr>
                  <w:rFonts w:hint="eastAsia"/>
                </w:rPr>
                <w:t>公益组织信息管理系统</w:t>
              </w:r>
            </w:ins>
          </w:p>
        </w:tc>
      </w:tr>
      <w:tr w:rsidR="00D605B3" w:rsidTr="00BE791A">
        <w:trPr>
          <w:ins w:id="2105" w:author="zhuhn" w:date="2016-10-14T09:32:00Z"/>
        </w:trPr>
        <w:tc>
          <w:tcPr>
            <w:tcW w:w="2840" w:type="dxa"/>
          </w:tcPr>
          <w:p w:rsidR="00D605B3" w:rsidRDefault="00D605B3" w:rsidP="00BE791A">
            <w:pPr>
              <w:spacing w:line="360" w:lineRule="auto"/>
              <w:rPr>
                <w:ins w:id="2106" w:author="zhuhn" w:date="2016-10-14T09:32:00Z"/>
              </w:rPr>
            </w:pPr>
            <w:ins w:id="2107" w:author="zhuhn" w:date="2016-10-14T09:33:00Z">
              <w:r w:rsidRPr="00D605B3">
                <w:rPr>
                  <w:rFonts w:hint="eastAsia"/>
                </w:rPr>
                <w:t>活动简介</w:t>
              </w:r>
            </w:ins>
          </w:p>
        </w:tc>
        <w:tc>
          <w:tcPr>
            <w:tcW w:w="2841" w:type="dxa"/>
          </w:tcPr>
          <w:p w:rsidR="00D605B3" w:rsidRDefault="00D605B3" w:rsidP="00BE791A">
            <w:pPr>
              <w:spacing w:line="360" w:lineRule="auto"/>
              <w:rPr>
                <w:ins w:id="2108" w:author="zhuhn" w:date="2016-10-14T09:32:00Z"/>
              </w:rPr>
            </w:pPr>
            <w:ins w:id="2109" w:author="zhuhn" w:date="2016-10-14T09:33:00Z">
              <w:r>
                <w:rPr>
                  <w:rFonts w:hint="eastAsia"/>
                  <w:kern w:val="0"/>
                </w:rPr>
                <w:t>文本</w:t>
              </w:r>
            </w:ins>
          </w:p>
        </w:tc>
        <w:tc>
          <w:tcPr>
            <w:tcW w:w="2841" w:type="dxa"/>
          </w:tcPr>
          <w:p w:rsidR="00D605B3" w:rsidRDefault="00D605B3" w:rsidP="00BE791A">
            <w:pPr>
              <w:spacing w:line="360" w:lineRule="auto"/>
              <w:rPr>
                <w:ins w:id="2110" w:author="zhuhn" w:date="2016-10-14T09:32:00Z"/>
              </w:rPr>
            </w:pPr>
            <w:ins w:id="2111" w:author="zhuhn" w:date="2016-10-14T09:34:00Z">
              <w:r>
                <w:rPr>
                  <w:rFonts w:hint="eastAsia"/>
                </w:rPr>
                <w:t>公益组织信息管理系统</w:t>
              </w:r>
            </w:ins>
          </w:p>
        </w:tc>
      </w:tr>
      <w:tr w:rsidR="00D605B3" w:rsidTr="00BE791A">
        <w:trPr>
          <w:ins w:id="2112" w:author="zhuhn" w:date="2016-10-14T09:32:00Z"/>
        </w:trPr>
        <w:tc>
          <w:tcPr>
            <w:tcW w:w="2840" w:type="dxa"/>
          </w:tcPr>
          <w:p w:rsidR="00D605B3" w:rsidRDefault="00D605B3" w:rsidP="00BE791A">
            <w:pPr>
              <w:spacing w:line="360" w:lineRule="auto"/>
              <w:rPr>
                <w:ins w:id="2113" w:author="zhuhn" w:date="2016-10-14T09:32:00Z"/>
              </w:rPr>
            </w:pPr>
            <w:ins w:id="2114" w:author="zhuhn" w:date="2016-10-14T09:33:00Z">
              <w:r w:rsidRPr="00D605B3">
                <w:rPr>
                  <w:rFonts w:hint="eastAsia"/>
                </w:rPr>
                <w:t>服务内容</w:t>
              </w:r>
            </w:ins>
          </w:p>
        </w:tc>
        <w:tc>
          <w:tcPr>
            <w:tcW w:w="2841" w:type="dxa"/>
          </w:tcPr>
          <w:p w:rsidR="00D605B3" w:rsidRDefault="00D605B3" w:rsidP="00BE791A">
            <w:pPr>
              <w:spacing w:line="360" w:lineRule="auto"/>
              <w:rPr>
                <w:ins w:id="2115" w:author="zhuhn" w:date="2016-10-14T09:32:00Z"/>
              </w:rPr>
            </w:pPr>
            <w:ins w:id="2116" w:author="zhuhn" w:date="2016-10-14T09:33:00Z">
              <w:r>
                <w:rPr>
                  <w:rFonts w:hint="eastAsia"/>
                  <w:kern w:val="0"/>
                </w:rPr>
                <w:t>文本</w:t>
              </w:r>
            </w:ins>
          </w:p>
        </w:tc>
        <w:tc>
          <w:tcPr>
            <w:tcW w:w="2841" w:type="dxa"/>
          </w:tcPr>
          <w:p w:rsidR="00D605B3" w:rsidRDefault="00D605B3" w:rsidP="00BE791A">
            <w:pPr>
              <w:spacing w:line="360" w:lineRule="auto"/>
              <w:rPr>
                <w:ins w:id="2117" w:author="zhuhn" w:date="2016-10-14T09:32:00Z"/>
              </w:rPr>
            </w:pPr>
            <w:ins w:id="2118" w:author="zhuhn" w:date="2016-10-14T09:34:00Z">
              <w:r>
                <w:rPr>
                  <w:rFonts w:hint="eastAsia"/>
                </w:rPr>
                <w:t>公益组织信息管理系统</w:t>
              </w:r>
            </w:ins>
          </w:p>
        </w:tc>
      </w:tr>
      <w:tr w:rsidR="00D605B3" w:rsidTr="00BE791A">
        <w:trPr>
          <w:ins w:id="2119" w:author="zhuhn" w:date="2016-10-14T09:33:00Z"/>
        </w:trPr>
        <w:tc>
          <w:tcPr>
            <w:tcW w:w="2840" w:type="dxa"/>
          </w:tcPr>
          <w:p w:rsidR="00D605B3" w:rsidRPr="00D605B3" w:rsidRDefault="00D605B3" w:rsidP="00BE791A">
            <w:pPr>
              <w:spacing w:line="360" w:lineRule="auto"/>
              <w:rPr>
                <w:ins w:id="2120" w:author="zhuhn" w:date="2016-10-14T09:33:00Z"/>
              </w:rPr>
            </w:pPr>
            <w:ins w:id="2121" w:author="zhuhn" w:date="2016-10-14T09:33:00Z">
              <w:r w:rsidRPr="00D605B3">
                <w:rPr>
                  <w:rFonts w:hint="eastAsia"/>
                </w:rPr>
                <w:t>服务要求</w:t>
              </w:r>
            </w:ins>
          </w:p>
        </w:tc>
        <w:tc>
          <w:tcPr>
            <w:tcW w:w="2841" w:type="dxa"/>
          </w:tcPr>
          <w:p w:rsidR="00D605B3" w:rsidRDefault="00D605B3" w:rsidP="00BE791A">
            <w:pPr>
              <w:spacing w:line="360" w:lineRule="auto"/>
              <w:rPr>
                <w:ins w:id="2122" w:author="zhuhn" w:date="2016-10-14T09:33:00Z"/>
              </w:rPr>
            </w:pPr>
            <w:ins w:id="2123" w:author="zhuhn" w:date="2016-10-14T09:33:00Z">
              <w:r>
                <w:rPr>
                  <w:rFonts w:hint="eastAsia"/>
                  <w:kern w:val="0"/>
                </w:rPr>
                <w:t>文本</w:t>
              </w:r>
            </w:ins>
          </w:p>
        </w:tc>
        <w:tc>
          <w:tcPr>
            <w:tcW w:w="2841" w:type="dxa"/>
          </w:tcPr>
          <w:p w:rsidR="00D605B3" w:rsidRDefault="00D605B3" w:rsidP="00BE791A">
            <w:pPr>
              <w:spacing w:line="360" w:lineRule="auto"/>
              <w:rPr>
                <w:ins w:id="2124" w:author="zhuhn" w:date="2016-10-14T09:33:00Z"/>
              </w:rPr>
            </w:pPr>
            <w:ins w:id="2125" w:author="zhuhn" w:date="2016-10-14T09:34:00Z">
              <w:r>
                <w:rPr>
                  <w:rFonts w:hint="eastAsia"/>
                </w:rPr>
                <w:t>公益组织信息管理系统</w:t>
              </w:r>
            </w:ins>
          </w:p>
        </w:tc>
      </w:tr>
    </w:tbl>
    <w:p w:rsidR="009253EA" w:rsidRDefault="009253EA" w:rsidP="00003EA7">
      <w:pPr>
        <w:spacing w:line="360" w:lineRule="auto"/>
        <w:ind w:firstLineChars="200" w:firstLine="420"/>
      </w:pPr>
      <w:r>
        <w:rPr>
          <w:rFonts w:hint="eastAsia"/>
        </w:rPr>
        <w:t>参与者列表，如下图所示：</w:t>
      </w:r>
    </w:p>
    <w:p w:rsidR="009253EA" w:rsidRPr="009253EA" w:rsidRDefault="00C06596" w:rsidP="00C06596">
      <w:pPr>
        <w:spacing w:line="360" w:lineRule="auto"/>
        <w:jc w:val="center"/>
      </w:pPr>
      <w:r>
        <w:rPr>
          <w:noProof/>
        </w:rPr>
        <w:lastRenderedPageBreak/>
        <w:drawing>
          <wp:inline distT="0" distB="0" distL="0" distR="0" wp14:anchorId="79E0D3E7" wp14:editId="412E34DC">
            <wp:extent cx="3390265" cy="3842724"/>
            <wp:effectExtent l="0" t="0" r="635" b="571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397573" cy="3851007"/>
                    </a:xfrm>
                    <a:prstGeom prst="rect">
                      <a:avLst/>
                    </a:prstGeom>
                  </pic:spPr>
                </pic:pic>
              </a:graphicData>
            </a:graphic>
          </wp:inline>
        </w:drawing>
      </w:r>
    </w:p>
    <w:p w:rsidR="00384EE5" w:rsidRDefault="00384EE5" w:rsidP="00384EE5">
      <w:pPr>
        <w:spacing w:line="360" w:lineRule="auto"/>
        <w:ind w:firstLineChars="200" w:firstLine="420"/>
      </w:pPr>
      <w:bookmarkStart w:id="2126" w:name="OLE_LINK35"/>
      <w:bookmarkStart w:id="2127" w:name="OLE_LINK36"/>
      <w:r>
        <w:rPr>
          <w:rFonts w:hint="eastAsia"/>
        </w:rPr>
        <w:t>赞助者列表</w:t>
      </w:r>
      <w:bookmarkStart w:id="2128" w:name="OLE_LINK115"/>
      <w:bookmarkStart w:id="2129" w:name="OLE_LINK116"/>
      <w:r>
        <w:rPr>
          <w:rFonts w:hint="eastAsia"/>
        </w:rPr>
        <w:t>，如下图所示：</w:t>
      </w:r>
      <w:bookmarkEnd w:id="2128"/>
      <w:bookmarkEnd w:id="2129"/>
    </w:p>
    <w:bookmarkEnd w:id="2126"/>
    <w:bookmarkEnd w:id="2127"/>
    <w:p w:rsidR="009253EA" w:rsidRDefault="00384EE5" w:rsidP="00384EE5">
      <w:pPr>
        <w:spacing w:line="360" w:lineRule="auto"/>
        <w:jc w:val="center"/>
      </w:pPr>
      <w:r>
        <w:rPr>
          <w:noProof/>
        </w:rPr>
        <w:drawing>
          <wp:inline distT="0" distB="0" distL="0" distR="0" wp14:anchorId="24AEC400" wp14:editId="5FA1F2F0">
            <wp:extent cx="4220613" cy="4510292"/>
            <wp:effectExtent l="0" t="0" r="889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4219448" cy="4509047"/>
                    </a:xfrm>
                    <a:prstGeom prst="rect">
                      <a:avLst/>
                    </a:prstGeom>
                  </pic:spPr>
                </pic:pic>
              </a:graphicData>
            </a:graphic>
          </wp:inline>
        </w:drawing>
      </w:r>
    </w:p>
    <w:p w:rsidR="00384EE5" w:rsidRDefault="00384EE5" w:rsidP="00384EE5">
      <w:pPr>
        <w:spacing w:line="360" w:lineRule="auto"/>
        <w:ind w:firstLineChars="200" w:firstLine="420"/>
      </w:pPr>
      <w:r>
        <w:rPr>
          <w:rFonts w:hint="eastAsia"/>
        </w:rPr>
        <w:lastRenderedPageBreak/>
        <w:t>话题，如下图所示：</w:t>
      </w:r>
    </w:p>
    <w:p w:rsidR="00384EE5" w:rsidRDefault="00384EE5" w:rsidP="00384EE5">
      <w:pPr>
        <w:spacing w:line="360" w:lineRule="auto"/>
        <w:jc w:val="center"/>
      </w:pPr>
      <w:r>
        <w:rPr>
          <w:noProof/>
        </w:rPr>
        <w:drawing>
          <wp:inline distT="0" distB="0" distL="0" distR="0" wp14:anchorId="62F1D134" wp14:editId="71F3A6EE">
            <wp:extent cx="4072387" cy="1951704"/>
            <wp:effectExtent l="0" t="0" r="444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a:stretch>
                      <a:fillRect/>
                    </a:stretch>
                  </pic:blipFill>
                  <pic:spPr>
                    <a:xfrm>
                      <a:off x="0" y="0"/>
                      <a:ext cx="4074659" cy="1952793"/>
                    </a:xfrm>
                    <a:prstGeom prst="rect">
                      <a:avLst/>
                    </a:prstGeom>
                  </pic:spPr>
                </pic:pic>
              </a:graphicData>
            </a:graphic>
          </wp:inline>
        </w:drawing>
      </w:r>
    </w:p>
    <w:p w:rsidR="00AF6959" w:rsidRDefault="00AF6959" w:rsidP="00895A57">
      <w:pPr>
        <w:pStyle w:val="3"/>
        <w:rPr>
          <w:noProof/>
        </w:rPr>
      </w:pPr>
      <w:bookmarkStart w:id="2130" w:name="_Toc464203442"/>
      <w:bookmarkStart w:id="2131" w:name="_Toc464224727"/>
      <w:bookmarkStart w:id="2132" w:name="OLE_LINK22"/>
      <w:bookmarkStart w:id="2133" w:name="OLE_LINK23"/>
      <w:bookmarkStart w:id="2134" w:name="OLE_LINK26"/>
      <w:bookmarkStart w:id="2135" w:name="OLE_LINK20"/>
      <w:bookmarkStart w:id="2136" w:name="OLE_LINK21"/>
      <w:bookmarkEnd w:id="2022"/>
      <w:bookmarkEnd w:id="2023"/>
      <w:bookmarkEnd w:id="2040"/>
      <w:bookmarkEnd w:id="2041"/>
      <w:r>
        <w:rPr>
          <w:rFonts w:hint="eastAsia"/>
          <w:noProof/>
        </w:rPr>
        <w:t>关注</w:t>
      </w:r>
      <w:r w:rsidR="00895A57">
        <w:rPr>
          <w:rFonts w:hint="eastAsia"/>
          <w:noProof/>
        </w:rPr>
        <w:t>/</w:t>
      </w:r>
      <w:r>
        <w:rPr>
          <w:rFonts w:hint="eastAsia"/>
          <w:noProof/>
        </w:rPr>
        <w:t>分享</w:t>
      </w:r>
      <w:bookmarkEnd w:id="2130"/>
      <w:bookmarkEnd w:id="2131"/>
    </w:p>
    <w:p w:rsidR="00AF6959" w:rsidRDefault="00443168" w:rsidP="00AF6959">
      <w:pPr>
        <w:spacing w:line="360" w:lineRule="auto"/>
        <w:ind w:firstLineChars="200" w:firstLine="420"/>
      </w:pPr>
      <w:bookmarkStart w:id="2137" w:name="OLE_LINK32"/>
      <w:bookmarkStart w:id="2138" w:name="OLE_LINK33"/>
      <w:proofErr w:type="gramStart"/>
      <w:r>
        <w:rPr>
          <w:rFonts w:hint="eastAsia"/>
        </w:rPr>
        <w:t>右边侧栏的</w:t>
      </w:r>
      <w:bookmarkEnd w:id="2137"/>
      <w:bookmarkEnd w:id="2138"/>
      <w:proofErr w:type="gramEnd"/>
      <w:r w:rsidR="00AF6959">
        <w:rPr>
          <w:rFonts w:hint="eastAsia"/>
        </w:rPr>
        <w:t>活动报名下方是关注和分享</w:t>
      </w:r>
    </w:p>
    <w:p w:rsidR="00AF6959" w:rsidRDefault="00AF6959" w:rsidP="00AF6959">
      <w:pPr>
        <w:spacing w:line="360" w:lineRule="auto"/>
        <w:rPr>
          <w:noProof/>
        </w:rPr>
      </w:pPr>
      <w:r>
        <w:rPr>
          <w:noProof/>
        </w:rPr>
        <w:drawing>
          <wp:inline distT="0" distB="0" distL="0" distR="0" wp14:anchorId="2B580002" wp14:editId="6A0516D4">
            <wp:extent cx="5270373" cy="2114901"/>
            <wp:effectExtent l="0" t="0" r="698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5274310" cy="2116481"/>
                    </a:xfrm>
                    <a:prstGeom prst="rect">
                      <a:avLst/>
                    </a:prstGeom>
                  </pic:spPr>
                </pic:pic>
              </a:graphicData>
            </a:graphic>
          </wp:inline>
        </w:drawing>
      </w:r>
    </w:p>
    <w:p w:rsidR="00AF6959" w:rsidRDefault="00AF6959" w:rsidP="00AF6959">
      <w:pPr>
        <w:spacing w:line="360" w:lineRule="auto"/>
        <w:ind w:firstLineChars="200" w:firstLine="420"/>
      </w:pPr>
      <w:r>
        <w:rPr>
          <w:rFonts w:hint="eastAsia"/>
        </w:rPr>
        <w:t>分享到</w:t>
      </w:r>
      <w:proofErr w:type="gramStart"/>
      <w:r>
        <w:rPr>
          <w:rFonts w:hint="eastAsia"/>
        </w:rPr>
        <w:t>新浪微博</w:t>
      </w:r>
      <w:proofErr w:type="gramEnd"/>
      <w:r>
        <w:rPr>
          <w:rFonts w:hint="eastAsia"/>
        </w:rPr>
        <w:t>。</w:t>
      </w:r>
    </w:p>
    <w:p w:rsidR="00AF6959" w:rsidRDefault="00AF6959" w:rsidP="00AF6959">
      <w:pPr>
        <w:spacing w:line="360" w:lineRule="auto"/>
      </w:pPr>
      <w:bookmarkStart w:id="2139" w:name="OLE_LINK28"/>
      <w:bookmarkStart w:id="2140" w:name="OLE_LINK27"/>
      <w:r>
        <w:rPr>
          <w:noProof/>
        </w:rPr>
        <w:drawing>
          <wp:inline distT="0" distB="0" distL="0" distR="0" wp14:anchorId="6049B581" wp14:editId="06C504B0">
            <wp:extent cx="5264239" cy="2170998"/>
            <wp:effectExtent l="0" t="0" r="0" b="127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5264239" cy="2170998"/>
                    </a:xfrm>
                    <a:prstGeom prst="rect">
                      <a:avLst/>
                    </a:prstGeom>
                  </pic:spPr>
                </pic:pic>
              </a:graphicData>
            </a:graphic>
          </wp:inline>
        </w:drawing>
      </w:r>
    </w:p>
    <w:p w:rsidR="00AF6959" w:rsidRDefault="00AF6959" w:rsidP="00AF6959">
      <w:pPr>
        <w:spacing w:line="360" w:lineRule="auto"/>
        <w:ind w:firstLineChars="200" w:firstLine="420"/>
      </w:pPr>
      <w:r>
        <w:rPr>
          <w:rFonts w:hint="eastAsia"/>
        </w:rPr>
        <w:t>分享到</w:t>
      </w:r>
      <w:proofErr w:type="gramStart"/>
      <w:r>
        <w:rPr>
          <w:rFonts w:hint="eastAsia"/>
        </w:rPr>
        <w:t>腾讯微</w:t>
      </w:r>
      <w:proofErr w:type="gramEnd"/>
      <w:r>
        <w:rPr>
          <w:rFonts w:hint="eastAsia"/>
        </w:rPr>
        <w:t>博。</w:t>
      </w:r>
    </w:p>
    <w:bookmarkEnd w:id="2139"/>
    <w:bookmarkEnd w:id="2140"/>
    <w:p w:rsidR="00AF6959" w:rsidRDefault="00443168" w:rsidP="00AF6959">
      <w:pPr>
        <w:spacing w:line="360" w:lineRule="auto"/>
      </w:pPr>
      <w:r>
        <w:rPr>
          <w:noProof/>
        </w:rPr>
        <w:lastRenderedPageBreak/>
        <w:drawing>
          <wp:inline distT="0" distB="0" distL="0" distR="0" wp14:anchorId="4F5179DA" wp14:editId="03BC7697">
            <wp:extent cx="5273947" cy="2445879"/>
            <wp:effectExtent l="0" t="0" r="317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5274310" cy="2446047"/>
                    </a:xfrm>
                    <a:prstGeom prst="rect">
                      <a:avLst/>
                    </a:prstGeom>
                  </pic:spPr>
                </pic:pic>
              </a:graphicData>
            </a:graphic>
          </wp:inline>
        </w:drawing>
      </w:r>
    </w:p>
    <w:p w:rsidR="00AF6959" w:rsidRDefault="00AF6959" w:rsidP="00AF6959">
      <w:pPr>
        <w:spacing w:line="360" w:lineRule="auto"/>
        <w:ind w:firstLineChars="200" w:firstLine="420"/>
      </w:pPr>
      <w:r>
        <w:rPr>
          <w:rFonts w:hint="eastAsia"/>
        </w:rPr>
        <w:t>分享到</w:t>
      </w:r>
      <w:proofErr w:type="gramStart"/>
      <w:r>
        <w:rPr>
          <w:rFonts w:hint="eastAsia"/>
        </w:rPr>
        <w:t>微信朋友</w:t>
      </w:r>
      <w:proofErr w:type="gramEnd"/>
      <w:r>
        <w:rPr>
          <w:rFonts w:hint="eastAsia"/>
        </w:rPr>
        <w:t>圈。</w:t>
      </w:r>
    </w:p>
    <w:p w:rsidR="00AF6959" w:rsidRPr="00AD2DB5" w:rsidRDefault="00AF6959" w:rsidP="00895A57">
      <w:pPr>
        <w:pStyle w:val="3"/>
        <w:rPr>
          <w:noProof/>
        </w:rPr>
      </w:pPr>
      <w:bookmarkStart w:id="2141" w:name="_Toc464203443"/>
      <w:bookmarkStart w:id="2142" w:name="_Toc464224728"/>
      <w:bookmarkStart w:id="2143" w:name="OLE_LINK24"/>
      <w:bookmarkStart w:id="2144" w:name="OLE_LINK25"/>
      <w:bookmarkStart w:id="2145" w:name="OLE_LINK29"/>
      <w:bookmarkStart w:id="2146" w:name="OLE_LINK34"/>
      <w:r w:rsidRPr="00AD2DB5">
        <w:rPr>
          <w:rFonts w:hint="eastAsia"/>
          <w:noProof/>
        </w:rPr>
        <w:t>活动</w:t>
      </w:r>
      <w:r w:rsidR="00443168" w:rsidRPr="00AD2DB5">
        <w:rPr>
          <w:rFonts w:hint="eastAsia"/>
          <w:noProof/>
        </w:rPr>
        <w:t>的数据展示</w:t>
      </w:r>
      <w:bookmarkEnd w:id="2141"/>
      <w:bookmarkEnd w:id="2142"/>
    </w:p>
    <w:bookmarkEnd w:id="2143"/>
    <w:bookmarkEnd w:id="2144"/>
    <w:bookmarkEnd w:id="2145"/>
    <w:bookmarkEnd w:id="2146"/>
    <w:p w:rsidR="00443168" w:rsidRDefault="00443168" w:rsidP="00443168">
      <w:pPr>
        <w:spacing w:line="360" w:lineRule="auto"/>
        <w:ind w:firstLineChars="200" w:firstLine="420"/>
      </w:pPr>
      <w:proofErr w:type="gramStart"/>
      <w:r>
        <w:rPr>
          <w:rFonts w:hint="eastAsia"/>
        </w:rPr>
        <w:t>右边侧栏的</w:t>
      </w:r>
      <w:proofErr w:type="gramEnd"/>
      <w:r>
        <w:rPr>
          <w:rFonts w:hint="eastAsia"/>
        </w:rPr>
        <w:t>关注和分享下方是后台的数据展示。</w:t>
      </w:r>
    </w:p>
    <w:p w:rsidR="00443168" w:rsidRDefault="00443168" w:rsidP="00443168">
      <w:pPr>
        <w:spacing w:line="360" w:lineRule="auto"/>
        <w:ind w:firstLineChars="200" w:firstLine="420"/>
      </w:pPr>
      <w:r>
        <w:rPr>
          <w:rFonts w:hint="eastAsia"/>
        </w:rPr>
        <w:t>后台数据分为三个小栏目：专家评语、活动进度，支出记录。</w:t>
      </w:r>
    </w:p>
    <w:p w:rsidR="00AF6959" w:rsidRDefault="00443168" w:rsidP="00AF6959">
      <w:pPr>
        <w:spacing w:line="360" w:lineRule="auto"/>
      </w:pPr>
      <w:r>
        <w:rPr>
          <w:noProof/>
        </w:rPr>
        <w:drawing>
          <wp:inline distT="0" distB="0" distL="0" distR="0" wp14:anchorId="701E42E3" wp14:editId="53F8FBF8">
            <wp:extent cx="5268349" cy="2030754"/>
            <wp:effectExtent l="0" t="0" r="8890" b="762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5274310" cy="2033052"/>
                    </a:xfrm>
                    <a:prstGeom prst="rect">
                      <a:avLst/>
                    </a:prstGeom>
                  </pic:spPr>
                </pic:pic>
              </a:graphicData>
            </a:graphic>
          </wp:inline>
        </w:drawing>
      </w:r>
    </w:p>
    <w:p w:rsidR="00AF6959" w:rsidRPr="00AF6959" w:rsidRDefault="00AF6959" w:rsidP="00AF6959">
      <w:pPr>
        <w:spacing w:line="360" w:lineRule="auto"/>
        <w:ind w:firstLineChars="200" w:firstLine="420"/>
      </w:pPr>
      <w:r>
        <w:rPr>
          <w:rFonts w:hint="eastAsia"/>
        </w:rPr>
        <w:t>这部分数据由活动管理员在后台维护。</w:t>
      </w:r>
    </w:p>
    <w:p w:rsidR="00443168" w:rsidRPr="00AD2DB5" w:rsidRDefault="00443168" w:rsidP="00895A57">
      <w:pPr>
        <w:pStyle w:val="3"/>
        <w:rPr>
          <w:noProof/>
        </w:rPr>
      </w:pPr>
      <w:bookmarkStart w:id="2147" w:name="_Toc464203444"/>
      <w:bookmarkStart w:id="2148" w:name="_Toc464224729"/>
      <w:bookmarkEnd w:id="2132"/>
      <w:bookmarkEnd w:id="2133"/>
      <w:bookmarkEnd w:id="2134"/>
      <w:bookmarkEnd w:id="2135"/>
      <w:bookmarkEnd w:id="2136"/>
      <w:r w:rsidRPr="00AD2DB5">
        <w:rPr>
          <w:rFonts w:hint="eastAsia"/>
          <w:noProof/>
        </w:rPr>
        <w:lastRenderedPageBreak/>
        <w:t>APP</w:t>
      </w:r>
      <w:r w:rsidRPr="00AD2DB5">
        <w:rPr>
          <w:rFonts w:hint="eastAsia"/>
          <w:noProof/>
        </w:rPr>
        <w:t>下载和广告位</w:t>
      </w:r>
      <w:bookmarkEnd w:id="2147"/>
      <w:bookmarkEnd w:id="2148"/>
    </w:p>
    <w:p w:rsidR="00ED3705" w:rsidRDefault="00443168" w:rsidP="00ED3705">
      <w:pPr>
        <w:spacing w:line="360" w:lineRule="auto"/>
        <w:jc w:val="center"/>
      </w:pPr>
      <w:r>
        <w:rPr>
          <w:noProof/>
        </w:rPr>
        <w:drawing>
          <wp:inline distT="0" distB="0" distL="0" distR="0" wp14:anchorId="11E73C87" wp14:editId="6F09BBF1">
            <wp:extent cx="5274310" cy="3604722"/>
            <wp:effectExtent l="0" t="0" r="254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5274310" cy="3604722"/>
                    </a:xfrm>
                    <a:prstGeom prst="rect">
                      <a:avLst/>
                    </a:prstGeom>
                  </pic:spPr>
                </pic:pic>
              </a:graphicData>
            </a:graphic>
          </wp:inline>
        </w:drawing>
      </w:r>
    </w:p>
    <w:p w:rsidR="00ED3705" w:rsidRDefault="00ED3705" w:rsidP="00ED3705">
      <w:pPr>
        <w:spacing w:line="360" w:lineRule="auto"/>
        <w:ind w:firstLineChars="200" w:firstLine="420"/>
      </w:pPr>
      <w:r>
        <w:rPr>
          <w:rFonts w:hint="eastAsia"/>
        </w:rPr>
        <w:t>广告</w:t>
      </w:r>
      <w:proofErr w:type="gramStart"/>
      <w:r>
        <w:rPr>
          <w:rFonts w:hint="eastAsia"/>
        </w:rPr>
        <w:t>右边侧栏的</w:t>
      </w:r>
      <w:proofErr w:type="gramEnd"/>
      <w:r>
        <w:rPr>
          <w:rFonts w:hint="eastAsia"/>
        </w:rPr>
        <w:t>最下方应预留广告位。</w:t>
      </w:r>
    </w:p>
    <w:p w:rsidR="00ED3705" w:rsidRDefault="00ED3705" w:rsidP="00ED3705">
      <w:pPr>
        <w:spacing w:line="360" w:lineRule="auto"/>
        <w:ind w:firstLineChars="200" w:firstLine="420"/>
      </w:pPr>
      <w:proofErr w:type="gramStart"/>
      <w:r>
        <w:rPr>
          <w:rFonts w:hint="eastAsia"/>
        </w:rPr>
        <w:t>右边侧栏的</w:t>
      </w:r>
      <w:proofErr w:type="gramEnd"/>
      <w:r>
        <w:rPr>
          <w:rFonts w:hint="eastAsia"/>
        </w:rPr>
        <w:t>高度根据项目详情的内容所占篇幅来自动调整。</w:t>
      </w:r>
    </w:p>
    <w:p w:rsidR="00443168" w:rsidRPr="00AD2DB5" w:rsidRDefault="00EC7106" w:rsidP="00AD2DB5">
      <w:pPr>
        <w:pStyle w:val="3"/>
      </w:pPr>
      <w:bookmarkStart w:id="2149" w:name="_Toc464203445"/>
      <w:bookmarkStart w:id="2150" w:name="_Toc464224730"/>
      <w:bookmarkStart w:id="2151" w:name="OLE_LINK64"/>
      <w:bookmarkStart w:id="2152" w:name="OLE_LINK65"/>
      <w:r w:rsidRPr="00AD2DB5">
        <w:rPr>
          <w:rFonts w:hint="eastAsia"/>
        </w:rPr>
        <w:t>活动发布</w:t>
      </w:r>
      <w:bookmarkEnd w:id="2149"/>
      <w:bookmarkEnd w:id="2150"/>
    </w:p>
    <w:p w:rsidR="00AA72E1" w:rsidRDefault="00AA72E1" w:rsidP="00AA72E1">
      <w:pPr>
        <w:spacing w:line="360" w:lineRule="auto"/>
        <w:ind w:firstLineChars="200" w:firstLine="420"/>
      </w:pPr>
      <w:r>
        <w:rPr>
          <w:rFonts w:hint="eastAsia"/>
        </w:rPr>
        <w:t>活动发布</w:t>
      </w:r>
      <w:ins w:id="2153" w:author="zhuhn" w:date="2016-10-14T06:17:00Z">
        <w:r w:rsidR="00AC24B2">
          <w:rPr>
            <w:rFonts w:hint="eastAsia"/>
          </w:rPr>
          <w:t>在</w:t>
        </w:r>
      </w:ins>
      <w:del w:id="2154" w:author="zhuhn" w:date="2016-10-14T06:17:00Z">
        <w:r w:rsidDel="00AC24B2">
          <w:rPr>
            <w:rFonts w:hint="eastAsia"/>
          </w:rPr>
          <w:delText>的</w:delText>
        </w:r>
      </w:del>
      <w:ins w:id="2155" w:author="zhuhn" w:date="2016-10-14T06:18:00Z">
        <w:r w:rsidR="00AC24B2">
          <w:rPr>
            <w:rFonts w:hint="eastAsia"/>
          </w:rPr>
          <w:t>公益组织信息管理系统中已经实现</w:t>
        </w:r>
      </w:ins>
      <w:del w:id="2156" w:author="zhuhn" w:date="2016-10-14T06:18:00Z">
        <w:r w:rsidDel="00AC24B2">
          <w:rPr>
            <w:rFonts w:hint="eastAsia"/>
          </w:rPr>
          <w:delText>PC</w:delText>
        </w:r>
        <w:r w:rsidDel="00AC24B2">
          <w:rPr>
            <w:rFonts w:hint="eastAsia"/>
          </w:rPr>
          <w:delText>端入口在上海文化志愿者网站</w:delText>
        </w:r>
      </w:del>
      <w:r>
        <w:rPr>
          <w:rFonts w:hint="eastAsia"/>
        </w:rPr>
        <w:t>。</w:t>
      </w:r>
      <w:ins w:id="2157" w:author="zhuhn" w:date="2016-10-14T06:18:00Z">
        <w:r w:rsidR="00AC24B2">
          <w:rPr>
            <w:rFonts w:hint="eastAsia"/>
          </w:rPr>
          <w:t>页面截图</w:t>
        </w:r>
      </w:ins>
      <w:r>
        <w:rPr>
          <w:rFonts w:hint="eastAsia"/>
        </w:rPr>
        <w:t>如下</w:t>
      </w:r>
      <w:del w:id="2158" w:author="zhuhn" w:date="2016-10-14T06:18:00Z">
        <w:r w:rsidDel="00AC24B2">
          <w:rPr>
            <w:rFonts w:hint="eastAsia"/>
          </w:rPr>
          <w:delText>图所示</w:delText>
        </w:r>
      </w:del>
      <w:r>
        <w:rPr>
          <w:rFonts w:hint="eastAsia"/>
        </w:rPr>
        <w:t>：</w:t>
      </w:r>
      <w:ins w:id="2159" w:author="zhuhn" w:date="2016-10-14T06:19:00Z">
        <w:r w:rsidR="00AC24B2">
          <w:rPr>
            <w:rFonts w:hint="eastAsia"/>
          </w:rPr>
          <w:t>（</w:t>
        </w:r>
        <w:bookmarkStart w:id="2160" w:name="OLE_LINK167"/>
        <w:bookmarkStart w:id="2161" w:name="OLE_LINK168"/>
        <w:r w:rsidR="00AC24B2">
          <w:rPr>
            <w:rFonts w:hint="eastAsia"/>
          </w:rPr>
          <w:t>该章节内容</w:t>
        </w:r>
        <w:bookmarkEnd w:id="2160"/>
        <w:bookmarkEnd w:id="2161"/>
        <w:r w:rsidR="00AC24B2">
          <w:rPr>
            <w:rFonts w:hint="eastAsia"/>
          </w:rPr>
          <w:t>仅供参考）</w:t>
        </w:r>
      </w:ins>
    </w:p>
    <w:bookmarkEnd w:id="2151"/>
    <w:bookmarkEnd w:id="2152"/>
    <w:p w:rsidR="00AA72E1" w:rsidRDefault="00AA72E1" w:rsidP="00AA72E1">
      <w:pPr>
        <w:spacing w:line="360" w:lineRule="auto"/>
      </w:pPr>
      <w:r>
        <w:rPr>
          <w:noProof/>
        </w:rPr>
        <w:lastRenderedPageBreak/>
        <w:drawing>
          <wp:inline distT="0" distB="0" distL="0" distR="0" wp14:anchorId="637BEF87" wp14:editId="24A10C4D">
            <wp:extent cx="5274310" cy="2897818"/>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5274310" cy="2897818"/>
                    </a:xfrm>
                    <a:prstGeom prst="rect">
                      <a:avLst/>
                    </a:prstGeom>
                  </pic:spPr>
                </pic:pic>
              </a:graphicData>
            </a:graphic>
          </wp:inline>
        </w:drawing>
      </w:r>
    </w:p>
    <w:p w:rsidR="00FC41C2" w:rsidRDefault="00203E25" w:rsidP="00AA72E1">
      <w:pPr>
        <w:spacing w:line="360" w:lineRule="auto"/>
        <w:jc w:val="center"/>
      </w:pPr>
      <w:r>
        <w:rPr>
          <w:rFonts w:hint="eastAsia"/>
        </w:rPr>
        <w:t xml:space="preserve"> </w:t>
      </w:r>
      <w:r w:rsidR="00AA72E1">
        <w:rPr>
          <w:noProof/>
        </w:rPr>
        <w:drawing>
          <wp:inline distT="0" distB="0" distL="0" distR="0" wp14:anchorId="51619BEC" wp14:editId="28A77E2F">
            <wp:extent cx="3354670" cy="5808487"/>
            <wp:effectExtent l="0" t="0" r="0" b="190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3357376" cy="5813172"/>
                    </a:xfrm>
                    <a:prstGeom prst="rect">
                      <a:avLst/>
                    </a:prstGeom>
                  </pic:spPr>
                </pic:pic>
              </a:graphicData>
            </a:graphic>
          </wp:inline>
        </w:drawing>
      </w:r>
    </w:p>
    <w:p w:rsidR="005F2D43" w:rsidRDefault="005F2D43" w:rsidP="005F2D43">
      <w:pPr>
        <w:pStyle w:val="2"/>
        <w:rPr>
          <w:ins w:id="2162" w:author="zhuhn" w:date="2016-10-13T10:24:00Z"/>
        </w:rPr>
      </w:pPr>
      <w:bookmarkStart w:id="2163" w:name="_基地详情页"/>
      <w:bookmarkStart w:id="2164" w:name="_Toc464203446"/>
      <w:bookmarkStart w:id="2165" w:name="_Toc464224731"/>
      <w:bookmarkEnd w:id="2163"/>
      <w:ins w:id="2166" w:author="zhuhn" w:date="2016-10-13T10:24:00Z">
        <w:r>
          <w:rPr>
            <w:rFonts w:hint="eastAsia"/>
          </w:rPr>
          <w:lastRenderedPageBreak/>
          <w:t>志愿者信息详情页</w:t>
        </w:r>
        <w:bookmarkEnd w:id="2164"/>
        <w:bookmarkEnd w:id="2165"/>
      </w:ins>
    </w:p>
    <w:p w:rsidR="005F2D43" w:rsidRDefault="001F4BC2" w:rsidP="005F2D43">
      <w:pPr>
        <w:spacing w:line="360" w:lineRule="auto"/>
        <w:ind w:firstLineChars="200" w:firstLine="420"/>
        <w:rPr>
          <w:ins w:id="2167" w:author="zhuhn" w:date="2016-10-14T06:44:00Z"/>
          <w:kern w:val="0"/>
        </w:rPr>
      </w:pPr>
      <w:bookmarkStart w:id="2168" w:name="OLE_LINK169"/>
      <w:bookmarkStart w:id="2169" w:name="OLE_LINK170"/>
      <w:ins w:id="2170" w:author="zhuhn" w:date="2016-10-14T06:44:00Z">
        <w:r>
          <w:rPr>
            <w:rFonts w:hint="eastAsia"/>
            <w:kern w:val="0"/>
          </w:rPr>
          <w:t>志愿者信息详情页</w:t>
        </w:r>
      </w:ins>
      <w:ins w:id="2171" w:author="zhuhn" w:date="2016-10-14T06:55:00Z">
        <w:r w:rsidR="00150792">
          <w:rPr>
            <w:rFonts w:hint="eastAsia"/>
            <w:kern w:val="0"/>
          </w:rPr>
          <w:t>面样式如下图所示</w:t>
        </w:r>
      </w:ins>
      <w:ins w:id="2172" w:author="zhuhn" w:date="2016-10-13T10:24:00Z">
        <w:r w:rsidR="005F2D43">
          <w:rPr>
            <w:rFonts w:hint="eastAsia"/>
            <w:kern w:val="0"/>
          </w:rPr>
          <w:t>。</w:t>
        </w:r>
      </w:ins>
    </w:p>
    <w:bookmarkEnd w:id="2168"/>
    <w:bookmarkEnd w:id="2169"/>
    <w:p w:rsidR="00151B9C" w:rsidRDefault="00151B9C" w:rsidP="00151B9C">
      <w:pPr>
        <w:spacing w:line="360" w:lineRule="auto"/>
        <w:jc w:val="center"/>
        <w:rPr>
          <w:ins w:id="2173" w:author="zhuhn" w:date="2016-10-14T15:53:00Z"/>
        </w:rPr>
      </w:pPr>
      <w:ins w:id="2174" w:author="zhuhn" w:date="2016-10-14T15:53:00Z">
        <w:r>
          <w:rPr>
            <w:noProof/>
          </w:rPr>
          <w:drawing>
            <wp:inline distT="0" distB="0" distL="0" distR="0" wp14:anchorId="3EB6F330" wp14:editId="0B9C5FB1">
              <wp:extent cx="5250288" cy="3753135"/>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a:srcRect r="587"/>
                      <a:stretch/>
                    </pic:blipFill>
                    <pic:spPr bwMode="auto">
                      <a:xfrm>
                        <a:off x="0" y="0"/>
                        <a:ext cx="5258441" cy="3758963"/>
                      </a:xfrm>
                      <a:prstGeom prst="rect">
                        <a:avLst/>
                      </a:prstGeom>
                      <a:ln>
                        <a:noFill/>
                      </a:ln>
                      <a:extLst>
                        <a:ext uri="{53640926-AAD7-44D8-BBD7-CCE9431645EC}">
                          <a14:shadowObscured xmlns:a14="http://schemas.microsoft.com/office/drawing/2010/main"/>
                        </a:ext>
                      </a:extLst>
                    </pic:spPr>
                  </pic:pic>
                </a:graphicData>
              </a:graphic>
            </wp:inline>
          </w:drawing>
        </w:r>
      </w:ins>
    </w:p>
    <w:p w:rsidR="00151B9C" w:rsidRDefault="00151B9C" w:rsidP="00151B9C">
      <w:pPr>
        <w:spacing w:line="360" w:lineRule="auto"/>
        <w:ind w:firstLineChars="200" w:firstLine="420"/>
        <w:rPr>
          <w:ins w:id="2175" w:author="zhuhn" w:date="2016-10-14T15:54:00Z"/>
          <w:kern w:val="0"/>
        </w:rPr>
      </w:pPr>
      <w:bookmarkStart w:id="2176" w:name="OLE_LINK119"/>
      <w:bookmarkStart w:id="2177" w:name="OLE_LINK120"/>
      <w:ins w:id="2178" w:author="zhuhn" w:date="2016-10-14T15:54:00Z">
        <w:r>
          <w:rPr>
            <w:rFonts w:hint="eastAsia"/>
          </w:rPr>
          <w:t>捐赠信息列表</w:t>
        </w:r>
        <w:r>
          <w:rPr>
            <w:rFonts w:hint="eastAsia"/>
            <w:kern w:val="0"/>
          </w:rPr>
          <w:t>，如下图所示：</w:t>
        </w:r>
      </w:ins>
    </w:p>
    <w:bookmarkEnd w:id="2176"/>
    <w:bookmarkEnd w:id="2177"/>
    <w:p w:rsidR="00151B9C" w:rsidRDefault="00151B9C" w:rsidP="00151B9C">
      <w:pPr>
        <w:spacing w:line="360" w:lineRule="auto"/>
        <w:jc w:val="left"/>
        <w:rPr>
          <w:ins w:id="2179" w:author="zhuhn" w:date="2016-10-14T15:54:00Z"/>
        </w:rPr>
      </w:pPr>
      <w:ins w:id="2180" w:author="zhuhn" w:date="2016-10-14T15:54:00Z">
        <w:r>
          <w:rPr>
            <w:noProof/>
          </w:rPr>
          <w:drawing>
            <wp:inline distT="0" distB="0" distL="0" distR="0" wp14:anchorId="6A5CDAA2" wp14:editId="073C73E3">
              <wp:extent cx="3895725" cy="1343665"/>
              <wp:effectExtent l="0" t="0" r="0" b="889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3895455" cy="1343572"/>
                      </a:xfrm>
                      <a:prstGeom prst="rect">
                        <a:avLst/>
                      </a:prstGeom>
                    </pic:spPr>
                  </pic:pic>
                </a:graphicData>
              </a:graphic>
            </wp:inline>
          </w:drawing>
        </w:r>
      </w:ins>
    </w:p>
    <w:p w:rsidR="00151B9C" w:rsidRDefault="00151B9C" w:rsidP="00151B9C">
      <w:pPr>
        <w:spacing w:line="360" w:lineRule="auto"/>
        <w:ind w:firstLineChars="200" w:firstLine="420"/>
        <w:rPr>
          <w:ins w:id="2181" w:author="zhuhn" w:date="2016-10-14T15:54:00Z"/>
          <w:kern w:val="0"/>
        </w:rPr>
      </w:pPr>
      <w:ins w:id="2182" w:author="zhuhn" w:date="2016-10-14T15:54:00Z">
        <w:r>
          <w:rPr>
            <w:rFonts w:hint="eastAsia"/>
          </w:rPr>
          <w:t>公益志愿服务内容列表</w:t>
        </w:r>
        <w:r>
          <w:rPr>
            <w:rFonts w:hint="eastAsia"/>
            <w:kern w:val="0"/>
          </w:rPr>
          <w:t>，如下图所示：</w:t>
        </w:r>
      </w:ins>
    </w:p>
    <w:p w:rsidR="00151B9C" w:rsidRDefault="00151B9C">
      <w:pPr>
        <w:spacing w:line="360" w:lineRule="auto"/>
        <w:jc w:val="left"/>
        <w:rPr>
          <w:ins w:id="2183" w:author="zhuhn" w:date="2016-10-14T15:54:00Z"/>
        </w:rPr>
        <w:pPrChange w:id="2184" w:author="zhuhn" w:date="2016-10-14T15:54:00Z">
          <w:pPr>
            <w:spacing w:line="360" w:lineRule="auto"/>
            <w:ind w:firstLineChars="200" w:firstLine="420"/>
          </w:pPr>
        </w:pPrChange>
      </w:pPr>
      <w:ins w:id="2185" w:author="zhuhn" w:date="2016-10-14T15:54:00Z">
        <w:r>
          <w:rPr>
            <w:noProof/>
          </w:rPr>
          <w:drawing>
            <wp:inline distT="0" distB="0" distL="0" distR="0" wp14:anchorId="49355FD6" wp14:editId="1FAA6F42">
              <wp:extent cx="3896436" cy="1338047"/>
              <wp:effectExtent l="0" t="0" r="889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904306" cy="1340749"/>
                      </a:xfrm>
                      <a:prstGeom prst="rect">
                        <a:avLst/>
                      </a:prstGeom>
                    </pic:spPr>
                  </pic:pic>
                </a:graphicData>
              </a:graphic>
            </wp:inline>
          </w:drawing>
        </w:r>
      </w:ins>
    </w:p>
    <w:p w:rsidR="00155BD5" w:rsidRDefault="00155BD5" w:rsidP="00151B9C">
      <w:pPr>
        <w:spacing w:line="360" w:lineRule="auto"/>
        <w:ind w:firstLineChars="200" w:firstLine="420"/>
        <w:rPr>
          <w:ins w:id="2186" w:author="zhuhn" w:date="2016-10-14T07:04:00Z"/>
        </w:rPr>
      </w:pPr>
      <w:ins w:id="2187" w:author="zhuhn" w:date="2016-10-14T07:04:00Z">
        <w:r>
          <w:rPr>
            <w:rFonts w:hint="eastAsia"/>
            <w:kern w:val="0"/>
          </w:rPr>
          <w:t>志愿者信息详情页</w:t>
        </w:r>
        <w:r>
          <w:rPr>
            <w:rFonts w:hint="eastAsia"/>
          </w:rPr>
          <w:t>中的所有数据需要通过调用接口从</w:t>
        </w:r>
        <w:r w:rsidR="00A2182F">
          <w:rPr>
            <w:rFonts w:hint="eastAsia"/>
          </w:rPr>
          <w:t>志愿者信息管理</w:t>
        </w:r>
        <w:r>
          <w:rPr>
            <w:rFonts w:hint="eastAsia"/>
          </w:rPr>
          <w:t>系统后台获取。</w:t>
        </w:r>
      </w:ins>
    </w:p>
    <w:p w:rsidR="0050257A" w:rsidRDefault="00A24F24">
      <w:pPr>
        <w:spacing w:line="360" w:lineRule="auto"/>
        <w:ind w:firstLineChars="200" w:firstLine="420"/>
        <w:rPr>
          <w:ins w:id="2188" w:author="zhuhn" w:date="2016-10-14T07:36:00Z"/>
          <w:kern w:val="0"/>
        </w:rPr>
      </w:pPr>
      <w:ins w:id="2189" w:author="zhuhn" w:date="2016-10-14T16:00:00Z">
        <w:r>
          <w:rPr>
            <w:rFonts w:hint="eastAsia"/>
            <w:kern w:val="0"/>
          </w:rPr>
          <w:t>用户点击</w:t>
        </w:r>
      </w:ins>
      <w:ins w:id="2190" w:author="zhuhn" w:date="2016-10-14T15:57:00Z">
        <w:r w:rsidR="00151B9C">
          <w:rPr>
            <w:rFonts w:hint="eastAsia"/>
          </w:rPr>
          <w:t>首页</w:t>
        </w:r>
      </w:ins>
      <w:ins w:id="2191" w:author="zhuhn" w:date="2016-10-14T15:58:00Z">
        <w:r w:rsidR="00151B9C">
          <w:rPr>
            <w:rFonts w:hint="eastAsia"/>
          </w:rPr>
          <w:t>公益先锋频道</w:t>
        </w:r>
      </w:ins>
      <w:ins w:id="2192" w:author="zhuhn" w:date="2016-10-14T15:57:00Z">
        <w:r w:rsidR="00151B9C">
          <w:rPr>
            <w:rFonts w:hint="eastAsia"/>
          </w:rPr>
          <w:t>的</w:t>
        </w:r>
      </w:ins>
      <w:ins w:id="2193" w:author="zhuhn" w:date="2016-10-14T15:58:00Z">
        <w:r w:rsidR="00151B9C">
          <w:rPr>
            <w:rFonts w:hint="eastAsia"/>
          </w:rPr>
          <w:t>志愿者</w:t>
        </w:r>
      </w:ins>
      <w:ins w:id="2194" w:author="zhuhn" w:date="2016-10-14T15:59:00Z">
        <w:r>
          <w:rPr>
            <w:rFonts w:hint="eastAsia"/>
          </w:rPr>
          <w:t>信息</w:t>
        </w:r>
      </w:ins>
      <w:ins w:id="2195" w:author="zhuhn" w:date="2016-10-14T16:00:00Z">
        <w:r>
          <w:rPr>
            <w:rFonts w:hint="eastAsia"/>
          </w:rPr>
          <w:t>时，</w:t>
        </w:r>
      </w:ins>
      <w:ins w:id="2196" w:author="zhuhn" w:date="2016-10-14T16:01:00Z">
        <w:r>
          <w:rPr>
            <w:rFonts w:hint="eastAsia"/>
          </w:rPr>
          <w:t>传递相关参数</w:t>
        </w:r>
      </w:ins>
      <w:ins w:id="2197" w:author="zhuhn" w:date="2016-10-14T16:00:00Z">
        <w:r>
          <w:rPr>
            <w:rFonts w:hint="eastAsia"/>
          </w:rPr>
          <w:t>至</w:t>
        </w:r>
      </w:ins>
      <w:ins w:id="2198" w:author="zhuhn" w:date="2016-10-14T15:59:00Z">
        <w:r>
          <w:rPr>
            <w:rFonts w:hint="eastAsia"/>
          </w:rPr>
          <w:t>接口，</w:t>
        </w:r>
      </w:ins>
      <w:ins w:id="2199" w:author="zhuhn" w:date="2016-10-14T16:04:00Z">
        <w:r>
          <w:rPr>
            <w:rFonts w:hint="eastAsia"/>
          </w:rPr>
          <w:t>通过</w:t>
        </w:r>
      </w:ins>
      <w:ins w:id="2200" w:author="zhuhn" w:date="2016-10-14T16:02:00Z">
        <w:r>
          <w:rPr>
            <w:rFonts w:hint="eastAsia"/>
            <w:kern w:val="0"/>
          </w:rPr>
          <w:t>接口</w:t>
        </w:r>
      </w:ins>
      <w:ins w:id="2201" w:author="zhuhn" w:date="2016-10-14T16:04:00Z">
        <w:r>
          <w:rPr>
            <w:rFonts w:hint="eastAsia"/>
            <w:kern w:val="0"/>
          </w:rPr>
          <w:t>获取</w:t>
        </w:r>
      </w:ins>
      <w:ins w:id="2202" w:author="zhuhn" w:date="2016-10-14T16:01:00Z">
        <w:r>
          <w:rPr>
            <w:rFonts w:hint="eastAsia"/>
          </w:rPr>
          <w:t>该名志愿者</w:t>
        </w:r>
      </w:ins>
      <w:ins w:id="2203" w:author="zhuhn" w:date="2016-10-14T07:36:00Z">
        <w:r w:rsidR="0050257A">
          <w:rPr>
            <w:rFonts w:hint="eastAsia"/>
            <w:kern w:val="0"/>
          </w:rPr>
          <w:t>的</w:t>
        </w:r>
      </w:ins>
      <w:proofErr w:type="gramStart"/>
      <w:ins w:id="2204" w:author="zhuhn" w:date="2016-10-14T07:38:00Z">
        <w:r w:rsidR="00CC4081">
          <w:rPr>
            <w:rFonts w:hint="eastAsia"/>
            <w:kern w:val="0"/>
          </w:rPr>
          <w:t>公益护照</w:t>
        </w:r>
      </w:ins>
      <w:proofErr w:type="gramEnd"/>
      <w:ins w:id="2205" w:author="zhuhn" w:date="2016-10-14T07:36:00Z">
        <w:r w:rsidR="0050257A">
          <w:rPr>
            <w:rFonts w:hint="eastAsia"/>
            <w:kern w:val="0"/>
          </w:rPr>
          <w:t>摘要信息，</w:t>
        </w:r>
      </w:ins>
      <w:ins w:id="2206" w:author="zhuhn" w:date="2016-10-14T16:03:00Z">
        <w:r>
          <w:rPr>
            <w:rFonts w:hint="eastAsia"/>
            <w:kern w:val="0"/>
          </w:rPr>
          <w:t>将</w:t>
        </w:r>
      </w:ins>
      <w:ins w:id="2207" w:author="zhuhn" w:date="2016-10-14T16:04:00Z">
        <w:r>
          <w:rPr>
            <w:rFonts w:hint="eastAsia"/>
            <w:kern w:val="0"/>
          </w:rPr>
          <w:t>其</w:t>
        </w:r>
      </w:ins>
      <w:ins w:id="2208" w:author="zhuhn" w:date="2016-10-14T16:05:00Z">
        <w:r>
          <w:rPr>
            <w:rFonts w:hint="eastAsia"/>
            <w:kern w:val="0"/>
          </w:rPr>
          <w:t>显示在</w:t>
        </w:r>
      </w:ins>
      <w:ins w:id="2209" w:author="zhuhn" w:date="2016-10-14T16:03:00Z">
        <w:r>
          <w:rPr>
            <w:rFonts w:hint="eastAsia"/>
            <w:kern w:val="0"/>
          </w:rPr>
          <w:t>页面</w:t>
        </w:r>
      </w:ins>
      <w:ins w:id="2210" w:author="zhuhn" w:date="2016-10-14T16:04:00Z">
        <w:r>
          <w:rPr>
            <w:rFonts w:hint="eastAsia"/>
            <w:kern w:val="0"/>
          </w:rPr>
          <w:t>右侧志愿者信息栏，</w:t>
        </w:r>
      </w:ins>
      <w:ins w:id="2211" w:author="zhuhn" w:date="2016-10-14T07:37:00Z">
        <w:r w:rsidR="0050257A">
          <w:rPr>
            <w:rFonts w:hint="eastAsia"/>
            <w:kern w:val="0"/>
          </w:rPr>
          <w:t>显示的内容如下</w:t>
        </w:r>
      </w:ins>
      <w:ins w:id="2212" w:author="zhuhn" w:date="2016-10-14T07:38:00Z">
        <w:r w:rsidR="0050257A">
          <w:rPr>
            <w:rFonts w:hint="eastAsia"/>
            <w:kern w:val="0"/>
          </w:rPr>
          <w:t>表</w:t>
        </w:r>
      </w:ins>
    </w:p>
    <w:tbl>
      <w:tblPr>
        <w:tblStyle w:val="ab"/>
        <w:tblW w:w="0" w:type="auto"/>
        <w:tblLook w:val="04A0" w:firstRow="1" w:lastRow="0" w:firstColumn="1" w:lastColumn="0" w:noHBand="0" w:noVBand="1"/>
        <w:tblPrChange w:id="2213" w:author="zhuhn" w:date="2016-10-14T15:50:00Z">
          <w:tblPr>
            <w:tblStyle w:val="ab"/>
            <w:tblW w:w="0" w:type="auto"/>
            <w:tblLook w:val="04A0" w:firstRow="1" w:lastRow="0" w:firstColumn="1" w:lastColumn="0" w:noHBand="0" w:noVBand="1"/>
          </w:tblPr>
        </w:tblPrChange>
      </w:tblPr>
      <w:tblGrid>
        <w:gridCol w:w="959"/>
        <w:gridCol w:w="2126"/>
        <w:gridCol w:w="2596"/>
        <w:gridCol w:w="2841"/>
        <w:tblGridChange w:id="2214">
          <w:tblGrid>
            <w:gridCol w:w="1420"/>
            <w:gridCol w:w="1420"/>
            <w:gridCol w:w="245"/>
            <w:gridCol w:w="2596"/>
            <w:gridCol w:w="2841"/>
          </w:tblGrid>
        </w:tblGridChange>
      </w:tblGrid>
      <w:tr w:rsidR="00CC4081" w:rsidTr="00151B9C">
        <w:trPr>
          <w:ins w:id="2215" w:author="zhuhn" w:date="2016-10-14T07:38:00Z"/>
        </w:trPr>
        <w:tc>
          <w:tcPr>
            <w:tcW w:w="3085" w:type="dxa"/>
            <w:gridSpan w:val="2"/>
            <w:tcPrChange w:id="2216" w:author="zhuhn" w:date="2016-10-14T15:50:00Z">
              <w:tcPr>
                <w:tcW w:w="2840" w:type="dxa"/>
                <w:gridSpan w:val="2"/>
              </w:tcPr>
            </w:tcPrChange>
          </w:tcPr>
          <w:p w:rsidR="00CC4081" w:rsidRPr="00003BF9" w:rsidRDefault="00CC4081" w:rsidP="00CC4081">
            <w:pPr>
              <w:spacing w:line="360" w:lineRule="auto"/>
              <w:rPr>
                <w:ins w:id="2217" w:author="zhuhn" w:date="2016-10-14T07:38:00Z"/>
                <w:b/>
              </w:rPr>
            </w:pPr>
            <w:ins w:id="2218" w:author="zhuhn" w:date="2016-10-14T07:38:00Z">
              <w:r w:rsidRPr="00003BF9">
                <w:rPr>
                  <w:rFonts w:hint="eastAsia"/>
                  <w:b/>
                </w:rPr>
                <w:lastRenderedPageBreak/>
                <w:t>显示内容</w:t>
              </w:r>
            </w:ins>
          </w:p>
        </w:tc>
        <w:tc>
          <w:tcPr>
            <w:tcW w:w="2596" w:type="dxa"/>
            <w:tcPrChange w:id="2219" w:author="zhuhn" w:date="2016-10-14T15:50:00Z">
              <w:tcPr>
                <w:tcW w:w="2841" w:type="dxa"/>
                <w:gridSpan w:val="2"/>
              </w:tcPr>
            </w:tcPrChange>
          </w:tcPr>
          <w:p w:rsidR="00CC4081" w:rsidRPr="00003BF9" w:rsidRDefault="00CC4081" w:rsidP="00CC4081">
            <w:pPr>
              <w:spacing w:line="360" w:lineRule="auto"/>
              <w:rPr>
                <w:ins w:id="2220" w:author="zhuhn" w:date="2016-10-14T07:38:00Z"/>
                <w:b/>
              </w:rPr>
            </w:pPr>
            <w:ins w:id="2221" w:author="zhuhn" w:date="2016-10-14T07:38:00Z">
              <w:r w:rsidRPr="00003BF9">
                <w:rPr>
                  <w:rFonts w:hint="eastAsia"/>
                  <w:b/>
                </w:rPr>
                <w:t>数据</w:t>
              </w:r>
              <w:r>
                <w:rPr>
                  <w:rFonts w:hint="eastAsia"/>
                  <w:b/>
                </w:rPr>
                <w:t>格</w:t>
              </w:r>
              <w:r w:rsidRPr="00003BF9">
                <w:rPr>
                  <w:rFonts w:hint="eastAsia"/>
                  <w:b/>
                </w:rPr>
                <w:t>式</w:t>
              </w:r>
            </w:ins>
          </w:p>
        </w:tc>
        <w:tc>
          <w:tcPr>
            <w:tcW w:w="2841" w:type="dxa"/>
            <w:tcPrChange w:id="2222" w:author="zhuhn" w:date="2016-10-14T15:50:00Z">
              <w:tcPr>
                <w:tcW w:w="2841" w:type="dxa"/>
              </w:tcPr>
            </w:tcPrChange>
          </w:tcPr>
          <w:p w:rsidR="00CC4081" w:rsidRPr="00003BF9" w:rsidRDefault="00CC4081" w:rsidP="00CC4081">
            <w:pPr>
              <w:spacing w:line="360" w:lineRule="auto"/>
              <w:rPr>
                <w:ins w:id="2223" w:author="zhuhn" w:date="2016-10-14T07:38:00Z"/>
                <w:b/>
              </w:rPr>
            </w:pPr>
            <w:ins w:id="2224" w:author="zhuhn" w:date="2016-10-14T07:38:00Z">
              <w:r w:rsidRPr="00003BF9">
                <w:rPr>
                  <w:rFonts w:hint="eastAsia"/>
                  <w:b/>
                </w:rPr>
                <w:t>数据来源</w:t>
              </w:r>
            </w:ins>
          </w:p>
        </w:tc>
      </w:tr>
      <w:tr w:rsidR="00CC4081" w:rsidTr="00151B9C">
        <w:trPr>
          <w:ins w:id="2225" w:author="zhuhn" w:date="2016-10-14T07:38:00Z"/>
        </w:trPr>
        <w:tc>
          <w:tcPr>
            <w:tcW w:w="3085" w:type="dxa"/>
            <w:gridSpan w:val="2"/>
            <w:tcPrChange w:id="2226" w:author="zhuhn" w:date="2016-10-14T15:50:00Z">
              <w:tcPr>
                <w:tcW w:w="2840" w:type="dxa"/>
                <w:gridSpan w:val="2"/>
              </w:tcPr>
            </w:tcPrChange>
          </w:tcPr>
          <w:p w:rsidR="00CC4081" w:rsidRDefault="00A24F24" w:rsidP="00CC4081">
            <w:pPr>
              <w:spacing w:line="360" w:lineRule="auto"/>
              <w:rPr>
                <w:ins w:id="2227" w:author="zhuhn" w:date="2016-10-14T07:38:00Z"/>
              </w:rPr>
            </w:pPr>
            <w:ins w:id="2228" w:author="zhuhn" w:date="2016-10-14T16:03:00Z">
              <w:r>
                <w:rPr>
                  <w:rFonts w:hint="eastAsia"/>
                </w:rPr>
                <w:t>姓名</w:t>
              </w:r>
            </w:ins>
          </w:p>
        </w:tc>
        <w:tc>
          <w:tcPr>
            <w:tcW w:w="2596" w:type="dxa"/>
            <w:tcPrChange w:id="2229" w:author="zhuhn" w:date="2016-10-14T15:50:00Z">
              <w:tcPr>
                <w:tcW w:w="2841" w:type="dxa"/>
                <w:gridSpan w:val="2"/>
              </w:tcPr>
            </w:tcPrChange>
          </w:tcPr>
          <w:p w:rsidR="00CC4081" w:rsidRDefault="0079685F" w:rsidP="00CC4081">
            <w:pPr>
              <w:spacing w:line="360" w:lineRule="auto"/>
              <w:rPr>
                <w:ins w:id="2230" w:author="zhuhn" w:date="2016-10-14T07:38:00Z"/>
              </w:rPr>
            </w:pPr>
            <w:ins w:id="2231" w:author="zhuhn" w:date="2016-10-14T09:37:00Z">
              <w:r>
                <w:rPr>
                  <w:rFonts w:hint="eastAsia"/>
                </w:rPr>
                <w:t>文本</w:t>
              </w:r>
            </w:ins>
          </w:p>
        </w:tc>
        <w:tc>
          <w:tcPr>
            <w:tcW w:w="2841" w:type="dxa"/>
            <w:tcPrChange w:id="2232" w:author="zhuhn" w:date="2016-10-14T15:50:00Z">
              <w:tcPr>
                <w:tcW w:w="2841" w:type="dxa"/>
              </w:tcPr>
            </w:tcPrChange>
          </w:tcPr>
          <w:p w:rsidR="00CC4081" w:rsidRDefault="0079685F" w:rsidP="00CC4081">
            <w:pPr>
              <w:spacing w:line="360" w:lineRule="auto"/>
              <w:rPr>
                <w:ins w:id="2233" w:author="zhuhn" w:date="2016-10-14T07:38:00Z"/>
              </w:rPr>
            </w:pPr>
            <w:bookmarkStart w:id="2234" w:name="OLE_LINK203"/>
            <w:bookmarkStart w:id="2235" w:name="OLE_LINK204"/>
            <w:ins w:id="2236" w:author="zhuhn" w:date="2016-10-14T09:37:00Z">
              <w:r>
                <w:rPr>
                  <w:rFonts w:hint="eastAsia"/>
                </w:rPr>
                <w:t>志愿者</w:t>
              </w:r>
            </w:ins>
            <w:ins w:id="2237" w:author="zhuhn" w:date="2016-10-14T07:38:00Z">
              <w:r w:rsidR="00CC4081">
                <w:rPr>
                  <w:rFonts w:hint="eastAsia"/>
                </w:rPr>
                <w:t>信息管理系统</w:t>
              </w:r>
              <w:bookmarkEnd w:id="2234"/>
              <w:bookmarkEnd w:id="2235"/>
            </w:ins>
          </w:p>
        </w:tc>
      </w:tr>
      <w:tr w:rsidR="00A24F24" w:rsidTr="00151B9C">
        <w:trPr>
          <w:ins w:id="2238" w:author="zhuhn" w:date="2016-10-14T16:03:00Z"/>
        </w:trPr>
        <w:tc>
          <w:tcPr>
            <w:tcW w:w="3085" w:type="dxa"/>
            <w:gridSpan w:val="2"/>
          </w:tcPr>
          <w:p w:rsidR="00A24F24" w:rsidRDefault="00A24F24" w:rsidP="00CC4081">
            <w:pPr>
              <w:spacing w:line="360" w:lineRule="auto"/>
              <w:rPr>
                <w:ins w:id="2239" w:author="zhuhn" w:date="2016-10-14T16:03:00Z"/>
              </w:rPr>
            </w:pPr>
            <w:ins w:id="2240" w:author="zhuhn" w:date="2016-10-14T16:03:00Z">
              <w:r>
                <w:rPr>
                  <w:rFonts w:hint="eastAsia"/>
                </w:rPr>
                <w:t>照片</w:t>
              </w:r>
            </w:ins>
          </w:p>
        </w:tc>
        <w:tc>
          <w:tcPr>
            <w:tcW w:w="2596" w:type="dxa"/>
          </w:tcPr>
          <w:p w:rsidR="00A24F24" w:rsidRDefault="00A24F24" w:rsidP="00CC4081">
            <w:pPr>
              <w:spacing w:line="360" w:lineRule="auto"/>
              <w:rPr>
                <w:ins w:id="2241" w:author="zhuhn" w:date="2016-10-14T16:03:00Z"/>
              </w:rPr>
            </w:pPr>
            <w:ins w:id="2242" w:author="zhuhn" w:date="2016-10-14T16:03:00Z">
              <w:r>
                <w:rPr>
                  <w:rFonts w:hint="eastAsia"/>
                </w:rPr>
                <w:t>图片</w:t>
              </w:r>
            </w:ins>
          </w:p>
        </w:tc>
        <w:tc>
          <w:tcPr>
            <w:tcW w:w="2841" w:type="dxa"/>
          </w:tcPr>
          <w:p w:rsidR="00A24F24" w:rsidRDefault="00A24F24" w:rsidP="00CC4081">
            <w:pPr>
              <w:spacing w:line="360" w:lineRule="auto"/>
              <w:rPr>
                <w:ins w:id="2243" w:author="zhuhn" w:date="2016-10-14T16:03:00Z"/>
              </w:rPr>
            </w:pPr>
            <w:ins w:id="2244" w:author="zhuhn" w:date="2016-10-14T16:03:00Z">
              <w:r>
                <w:rPr>
                  <w:rFonts w:hint="eastAsia"/>
                </w:rPr>
                <w:t>志愿者信息管理系统</w:t>
              </w:r>
            </w:ins>
          </w:p>
        </w:tc>
      </w:tr>
      <w:tr w:rsidR="00A24F24" w:rsidTr="00151B9C">
        <w:trPr>
          <w:ins w:id="2245" w:author="zhuhn" w:date="2016-10-14T16:03:00Z"/>
        </w:trPr>
        <w:tc>
          <w:tcPr>
            <w:tcW w:w="3085" w:type="dxa"/>
            <w:gridSpan w:val="2"/>
          </w:tcPr>
          <w:p w:rsidR="00A24F24" w:rsidRDefault="00A24F24" w:rsidP="00CC4081">
            <w:pPr>
              <w:spacing w:line="360" w:lineRule="auto"/>
              <w:rPr>
                <w:ins w:id="2246" w:author="zhuhn" w:date="2016-10-14T16:03:00Z"/>
              </w:rPr>
            </w:pPr>
            <w:ins w:id="2247" w:author="zhuhn" w:date="2016-10-14T16:03:00Z">
              <w:r>
                <w:rPr>
                  <w:rFonts w:hint="eastAsia"/>
                </w:rPr>
                <w:t>志愿星级</w:t>
              </w:r>
            </w:ins>
          </w:p>
        </w:tc>
        <w:tc>
          <w:tcPr>
            <w:tcW w:w="2596" w:type="dxa"/>
          </w:tcPr>
          <w:p w:rsidR="00A24F24" w:rsidRDefault="00A24F24" w:rsidP="00CC4081">
            <w:pPr>
              <w:spacing w:line="360" w:lineRule="auto"/>
              <w:rPr>
                <w:ins w:id="2248" w:author="zhuhn" w:date="2016-10-14T16:03:00Z"/>
              </w:rPr>
            </w:pPr>
            <w:ins w:id="2249" w:author="zhuhn" w:date="2016-10-14T16:03:00Z">
              <w:r>
                <w:rPr>
                  <w:rFonts w:hint="eastAsia"/>
                </w:rPr>
                <w:t>文本</w:t>
              </w:r>
            </w:ins>
          </w:p>
        </w:tc>
        <w:tc>
          <w:tcPr>
            <w:tcW w:w="2841" w:type="dxa"/>
          </w:tcPr>
          <w:p w:rsidR="00A24F24" w:rsidRDefault="00A24F24" w:rsidP="00CC4081">
            <w:pPr>
              <w:spacing w:line="360" w:lineRule="auto"/>
              <w:rPr>
                <w:ins w:id="2250" w:author="zhuhn" w:date="2016-10-14T16:03:00Z"/>
              </w:rPr>
            </w:pPr>
            <w:ins w:id="2251" w:author="zhuhn" w:date="2016-10-14T16:03:00Z">
              <w:r>
                <w:rPr>
                  <w:rFonts w:hint="eastAsia"/>
                </w:rPr>
                <w:t>志愿者信息管理系统</w:t>
              </w:r>
            </w:ins>
          </w:p>
        </w:tc>
      </w:tr>
      <w:tr w:rsidR="00A24F24" w:rsidTr="00151B9C">
        <w:trPr>
          <w:ins w:id="2252" w:author="zhuhn" w:date="2016-10-14T07:38:00Z"/>
        </w:trPr>
        <w:tc>
          <w:tcPr>
            <w:tcW w:w="959" w:type="dxa"/>
            <w:vMerge w:val="restart"/>
            <w:tcPrChange w:id="2253" w:author="zhuhn" w:date="2016-10-14T15:50:00Z">
              <w:tcPr>
                <w:tcW w:w="1420" w:type="dxa"/>
                <w:vMerge w:val="restart"/>
              </w:tcPr>
            </w:tcPrChange>
          </w:tcPr>
          <w:p w:rsidR="00A24F24" w:rsidRDefault="00A24F24">
            <w:pPr>
              <w:spacing w:line="360" w:lineRule="auto"/>
              <w:rPr>
                <w:ins w:id="2254" w:author="zhuhn" w:date="2016-10-14T07:38:00Z"/>
              </w:rPr>
            </w:pPr>
            <w:ins w:id="2255" w:author="zhuhn" w:date="2016-10-14T09:38:00Z">
              <w:r>
                <w:rPr>
                  <w:rFonts w:hint="eastAsia"/>
                </w:rPr>
                <w:t>公益服务技能</w:t>
              </w:r>
            </w:ins>
          </w:p>
        </w:tc>
        <w:tc>
          <w:tcPr>
            <w:tcW w:w="2126" w:type="dxa"/>
            <w:tcPrChange w:id="2256" w:author="zhuhn" w:date="2016-10-14T15:50:00Z">
              <w:tcPr>
                <w:tcW w:w="1420" w:type="dxa"/>
              </w:tcPr>
            </w:tcPrChange>
          </w:tcPr>
          <w:p w:rsidR="00A24F24" w:rsidRDefault="00A24F24" w:rsidP="00CC4081">
            <w:pPr>
              <w:spacing w:line="360" w:lineRule="auto"/>
              <w:rPr>
                <w:ins w:id="2257" w:author="zhuhn" w:date="2016-10-14T07:38:00Z"/>
              </w:rPr>
            </w:pPr>
            <w:ins w:id="2258" w:author="zhuhn" w:date="2016-10-14T15:47:00Z">
              <w:r>
                <w:rPr>
                  <w:rFonts w:hint="eastAsia"/>
                </w:rPr>
                <w:t>技能内容</w:t>
              </w:r>
            </w:ins>
          </w:p>
        </w:tc>
        <w:tc>
          <w:tcPr>
            <w:tcW w:w="2596" w:type="dxa"/>
            <w:tcPrChange w:id="2259" w:author="zhuhn" w:date="2016-10-14T15:50:00Z">
              <w:tcPr>
                <w:tcW w:w="2841" w:type="dxa"/>
                <w:gridSpan w:val="2"/>
              </w:tcPr>
            </w:tcPrChange>
          </w:tcPr>
          <w:p w:rsidR="00A24F24" w:rsidRDefault="00A24F24" w:rsidP="00CC4081">
            <w:pPr>
              <w:spacing w:line="360" w:lineRule="auto"/>
              <w:rPr>
                <w:ins w:id="2260" w:author="zhuhn" w:date="2016-10-14T07:38:00Z"/>
              </w:rPr>
            </w:pPr>
            <w:bookmarkStart w:id="2261" w:name="OLE_LINK154"/>
            <w:bookmarkStart w:id="2262" w:name="OLE_LINK155"/>
            <w:ins w:id="2263" w:author="zhuhn" w:date="2016-10-14T07:38:00Z">
              <w:r>
                <w:rPr>
                  <w:rFonts w:hint="eastAsia"/>
                </w:rPr>
                <w:t>文本</w:t>
              </w:r>
              <w:bookmarkEnd w:id="2261"/>
              <w:bookmarkEnd w:id="2262"/>
            </w:ins>
          </w:p>
        </w:tc>
        <w:tc>
          <w:tcPr>
            <w:tcW w:w="2841" w:type="dxa"/>
            <w:tcPrChange w:id="2264" w:author="zhuhn" w:date="2016-10-14T15:50:00Z">
              <w:tcPr>
                <w:tcW w:w="2841" w:type="dxa"/>
              </w:tcPr>
            </w:tcPrChange>
          </w:tcPr>
          <w:p w:rsidR="00A24F24" w:rsidRDefault="00A24F24" w:rsidP="00CC4081">
            <w:pPr>
              <w:spacing w:line="360" w:lineRule="auto"/>
              <w:rPr>
                <w:ins w:id="2265" w:author="zhuhn" w:date="2016-10-14T07:38:00Z"/>
              </w:rPr>
            </w:pPr>
            <w:ins w:id="2266" w:author="zhuhn" w:date="2016-10-14T09:38:00Z">
              <w:r>
                <w:rPr>
                  <w:rFonts w:hint="eastAsia"/>
                </w:rPr>
                <w:t>志愿者</w:t>
              </w:r>
            </w:ins>
            <w:ins w:id="2267" w:author="zhuhn" w:date="2016-10-14T07:38:00Z">
              <w:r>
                <w:rPr>
                  <w:rFonts w:hint="eastAsia"/>
                </w:rPr>
                <w:t>信息管理系统</w:t>
              </w:r>
            </w:ins>
          </w:p>
        </w:tc>
      </w:tr>
      <w:tr w:rsidR="00A24F24" w:rsidTr="00151B9C">
        <w:trPr>
          <w:ins w:id="2268" w:author="zhuhn" w:date="2016-10-14T15:37:00Z"/>
        </w:trPr>
        <w:tc>
          <w:tcPr>
            <w:tcW w:w="959" w:type="dxa"/>
            <w:vMerge/>
            <w:tcPrChange w:id="2269" w:author="zhuhn" w:date="2016-10-14T15:50:00Z">
              <w:tcPr>
                <w:tcW w:w="1420" w:type="dxa"/>
                <w:vMerge/>
              </w:tcPr>
            </w:tcPrChange>
          </w:tcPr>
          <w:p w:rsidR="00A24F24" w:rsidRDefault="00A24F24" w:rsidP="00CC4081">
            <w:pPr>
              <w:spacing w:line="360" w:lineRule="auto"/>
              <w:rPr>
                <w:ins w:id="2270" w:author="zhuhn" w:date="2016-10-14T15:37:00Z"/>
              </w:rPr>
            </w:pPr>
          </w:p>
        </w:tc>
        <w:tc>
          <w:tcPr>
            <w:tcW w:w="2126" w:type="dxa"/>
            <w:tcPrChange w:id="2271" w:author="zhuhn" w:date="2016-10-14T15:50:00Z">
              <w:tcPr>
                <w:tcW w:w="1420" w:type="dxa"/>
              </w:tcPr>
            </w:tcPrChange>
          </w:tcPr>
          <w:p w:rsidR="00A24F24" w:rsidRDefault="00A24F24" w:rsidP="00CC4081">
            <w:pPr>
              <w:spacing w:line="360" w:lineRule="auto"/>
              <w:rPr>
                <w:ins w:id="2272" w:author="zhuhn" w:date="2016-10-14T15:37:00Z"/>
              </w:rPr>
            </w:pPr>
            <w:ins w:id="2273" w:author="zhuhn" w:date="2016-10-14T15:48:00Z">
              <w:r>
                <w:rPr>
                  <w:rFonts w:hint="eastAsia"/>
                </w:rPr>
                <w:t>学习时间</w:t>
              </w:r>
            </w:ins>
          </w:p>
        </w:tc>
        <w:tc>
          <w:tcPr>
            <w:tcW w:w="2596" w:type="dxa"/>
            <w:tcPrChange w:id="2274" w:author="zhuhn" w:date="2016-10-14T15:50:00Z">
              <w:tcPr>
                <w:tcW w:w="2841" w:type="dxa"/>
                <w:gridSpan w:val="2"/>
              </w:tcPr>
            </w:tcPrChange>
          </w:tcPr>
          <w:p w:rsidR="00A24F24" w:rsidRDefault="00A24F24" w:rsidP="00CC4081">
            <w:pPr>
              <w:spacing w:line="360" w:lineRule="auto"/>
              <w:rPr>
                <w:ins w:id="2275" w:author="zhuhn" w:date="2016-10-14T15:37:00Z"/>
              </w:rPr>
            </w:pPr>
            <w:ins w:id="2276" w:author="zhuhn" w:date="2016-10-14T15:51:00Z">
              <w:r>
                <w:rPr>
                  <w:rFonts w:hint="eastAsia"/>
                </w:rPr>
                <w:t>数字</w:t>
              </w:r>
            </w:ins>
          </w:p>
        </w:tc>
        <w:tc>
          <w:tcPr>
            <w:tcW w:w="2841" w:type="dxa"/>
            <w:tcPrChange w:id="2277" w:author="zhuhn" w:date="2016-10-14T15:50:00Z">
              <w:tcPr>
                <w:tcW w:w="2841" w:type="dxa"/>
              </w:tcPr>
            </w:tcPrChange>
          </w:tcPr>
          <w:p w:rsidR="00A24F24" w:rsidRDefault="00A24F24" w:rsidP="00CC4081">
            <w:pPr>
              <w:spacing w:line="360" w:lineRule="auto"/>
              <w:rPr>
                <w:ins w:id="2278" w:author="zhuhn" w:date="2016-10-14T15:37:00Z"/>
              </w:rPr>
            </w:pPr>
            <w:ins w:id="2279" w:author="zhuhn" w:date="2016-10-14T15:51:00Z">
              <w:r>
                <w:rPr>
                  <w:rFonts w:hint="eastAsia"/>
                </w:rPr>
                <w:t>志愿者信息管理系统</w:t>
              </w:r>
            </w:ins>
          </w:p>
        </w:tc>
      </w:tr>
      <w:tr w:rsidR="00A24F24" w:rsidTr="00151B9C">
        <w:trPr>
          <w:ins w:id="2280" w:author="zhuhn" w:date="2016-10-14T15:37:00Z"/>
        </w:trPr>
        <w:tc>
          <w:tcPr>
            <w:tcW w:w="959" w:type="dxa"/>
            <w:vMerge/>
            <w:tcPrChange w:id="2281" w:author="zhuhn" w:date="2016-10-14T15:50:00Z">
              <w:tcPr>
                <w:tcW w:w="1420" w:type="dxa"/>
                <w:vMerge/>
              </w:tcPr>
            </w:tcPrChange>
          </w:tcPr>
          <w:p w:rsidR="00A24F24" w:rsidRDefault="00A24F24" w:rsidP="00CC4081">
            <w:pPr>
              <w:spacing w:line="360" w:lineRule="auto"/>
              <w:rPr>
                <w:ins w:id="2282" w:author="zhuhn" w:date="2016-10-14T15:37:00Z"/>
              </w:rPr>
            </w:pPr>
          </w:p>
        </w:tc>
        <w:tc>
          <w:tcPr>
            <w:tcW w:w="2126" w:type="dxa"/>
            <w:tcPrChange w:id="2283" w:author="zhuhn" w:date="2016-10-14T15:50:00Z">
              <w:tcPr>
                <w:tcW w:w="1420" w:type="dxa"/>
              </w:tcPr>
            </w:tcPrChange>
          </w:tcPr>
          <w:p w:rsidR="00A24F24" w:rsidRDefault="00A24F24" w:rsidP="00CC4081">
            <w:pPr>
              <w:spacing w:line="360" w:lineRule="auto"/>
              <w:rPr>
                <w:ins w:id="2284" w:author="zhuhn" w:date="2016-10-14T15:37:00Z"/>
              </w:rPr>
            </w:pPr>
            <w:ins w:id="2285" w:author="zhuhn" w:date="2016-10-14T15:48:00Z">
              <w:r>
                <w:rPr>
                  <w:rFonts w:hint="eastAsia"/>
                </w:rPr>
                <w:t>熟练程度</w:t>
              </w:r>
            </w:ins>
          </w:p>
        </w:tc>
        <w:tc>
          <w:tcPr>
            <w:tcW w:w="2596" w:type="dxa"/>
            <w:tcPrChange w:id="2286" w:author="zhuhn" w:date="2016-10-14T15:50:00Z">
              <w:tcPr>
                <w:tcW w:w="2841" w:type="dxa"/>
                <w:gridSpan w:val="2"/>
              </w:tcPr>
            </w:tcPrChange>
          </w:tcPr>
          <w:p w:rsidR="00A24F24" w:rsidRDefault="00A24F24" w:rsidP="00CC4081">
            <w:pPr>
              <w:spacing w:line="360" w:lineRule="auto"/>
              <w:rPr>
                <w:ins w:id="2287" w:author="zhuhn" w:date="2016-10-14T15:37:00Z"/>
              </w:rPr>
            </w:pPr>
            <w:ins w:id="2288" w:author="zhuhn" w:date="2016-10-14T15:50:00Z">
              <w:r>
                <w:rPr>
                  <w:rFonts w:hint="eastAsia"/>
                </w:rPr>
                <w:t>文本</w:t>
              </w:r>
            </w:ins>
          </w:p>
        </w:tc>
        <w:tc>
          <w:tcPr>
            <w:tcW w:w="2841" w:type="dxa"/>
            <w:tcPrChange w:id="2289" w:author="zhuhn" w:date="2016-10-14T15:50:00Z">
              <w:tcPr>
                <w:tcW w:w="2841" w:type="dxa"/>
              </w:tcPr>
            </w:tcPrChange>
          </w:tcPr>
          <w:p w:rsidR="00A24F24" w:rsidRDefault="00A24F24" w:rsidP="00CC4081">
            <w:pPr>
              <w:spacing w:line="360" w:lineRule="auto"/>
              <w:rPr>
                <w:ins w:id="2290" w:author="zhuhn" w:date="2016-10-14T15:37:00Z"/>
              </w:rPr>
            </w:pPr>
            <w:ins w:id="2291" w:author="zhuhn" w:date="2016-10-14T15:51:00Z">
              <w:r>
                <w:rPr>
                  <w:rFonts w:hint="eastAsia"/>
                </w:rPr>
                <w:t>志愿者信息管理系统</w:t>
              </w:r>
            </w:ins>
          </w:p>
        </w:tc>
      </w:tr>
      <w:tr w:rsidR="00A24F24" w:rsidTr="00151B9C">
        <w:trPr>
          <w:ins w:id="2292" w:author="zhuhn" w:date="2016-10-14T07:38:00Z"/>
        </w:trPr>
        <w:tc>
          <w:tcPr>
            <w:tcW w:w="959" w:type="dxa"/>
            <w:vMerge w:val="restart"/>
            <w:tcPrChange w:id="2293" w:author="zhuhn" w:date="2016-10-14T15:50:00Z">
              <w:tcPr>
                <w:tcW w:w="1420" w:type="dxa"/>
                <w:vMerge w:val="restart"/>
              </w:tcPr>
            </w:tcPrChange>
          </w:tcPr>
          <w:p w:rsidR="00A24F24" w:rsidRDefault="00A24F24" w:rsidP="00CC4081">
            <w:pPr>
              <w:spacing w:line="360" w:lineRule="auto"/>
              <w:rPr>
                <w:ins w:id="2294" w:author="zhuhn" w:date="2016-10-14T07:38:00Z"/>
              </w:rPr>
            </w:pPr>
            <w:ins w:id="2295" w:author="zhuhn" w:date="2016-10-14T09:38:00Z">
              <w:r>
                <w:rPr>
                  <w:rFonts w:hint="eastAsia"/>
                </w:rPr>
                <w:t>捐赠信息</w:t>
              </w:r>
            </w:ins>
          </w:p>
        </w:tc>
        <w:tc>
          <w:tcPr>
            <w:tcW w:w="2126" w:type="dxa"/>
            <w:tcPrChange w:id="2296" w:author="zhuhn" w:date="2016-10-14T15:50:00Z">
              <w:tcPr>
                <w:tcW w:w="1420" w:type="dxa"/>
              </w:tcPr>
            </w:tcPrChange>
          </w:tcPr>
          <w:p w:rsidR="00A24F24" w:rsidRDefault="00A24F24" w:rsidP="00CC4081">
            <w:pPr>
              <w:spacing w:line="360" w:lineRule="auto"/>
              <w:rPr>
                <w:ins w:id="2297" w:author="zhuhn" w:date="2016-10-14T07:38:00Z"/>
              </w:rPr>
            </w:pPr>
            <w:ins w:id="2298" w:author="zhuhn" w:date="2016-10-14T15:49:00Z">
              <w:r>
                <w:rPr>
                  <w:rFonts w:hint="eastAsia"/>
                </w:rPr>
                <w:t>捐赠时间</w:t>
              </w:r>
            </w:ins>
          </w:p>
        </w:tc>
        <w:tc>
          <w:tcPr>
            <w:tcW w:w="2596" w:type="dxa"/>
            <w:tcPrChange w:id="2299" w:author="zhuhn" w:date="2016-10-14T15:50:00Z">
              <w:tcPr>
                <w:tcW w:w="2841" w:type="dxa"/>
                <w:gridSpan w:val="2"/>
              </w:tcPr>
            </w:tcPrChange>
          </w:tcPr>
          <w:p w:rsidR="00A24F24" w:rsidRDefault="00A24F24" w:rsidP="00CC4081">
            <w:pPr>
              <w:spacing w:line="360" w:lineRule="auto"/>
              <w:rPr>
                <w:ins w:id="2300" w:author="zhuhn" w:date="2016-10-14T07:38:00Z"/>
              </w:rPr>
            </w:pPr>
            <w:ins w:id="2301" w:author="zhuhn" w:date="2016-10-14T15:50:00Z">
              <w:r>
                <w:rPr>
                  <w:rFonts w:hint="eastAsia"/>
                </w:rPr>
                <w:t>日期</w:t>
              </w:r>
              <w:r>
                <w:rPr>
                  <w:rFonts w:hint="eastAsia"/>
                </w:rPr>
                <w:t>/</w:t>
              </w:r>
              <w:r>
                <w:rPr>
                  <w:rFonts w:hint="eastAsia"/>
                </w:rPr>
                <w:t>时间</w:t>
              </w:r>
            </w:ins>
          </w:p>
        </w:tc>
        <w:tc>
          <w:tcPr>
            <w:tcW w:w="2841" w:type="dxa"/>
            <w:tcPrChange w:id="2302" w:author="zhuhn" w:date="2016-10-14T15:50:00Z">
              <w:tcPr>
                <w:tcW w:w="2841" w:type="dxa"/>
              </w:tcPr>
            </w:tcPrChange>
          </w:tcPr>
          <w:p w:rsidR="00A24F24" w:rsidRDefault="00A24F24">
            <w:pPr>
              <w:spacing w:line="360" w:lineRule="auto"/>
              <w:rPr>
                <w:ins w:id="2303" w:author="zhuhn" w:date="2016-10-14T07:38:00Z"/>
              </w:rPr>
            </w:pPr>
            <w:ins w:id="2304" w:author="zhuhn" w:date="2016-10-14T09:38:00Z">
              <w:r>
                <w:rPr>
                  <w:rFonts w:hint="eastAsia"/>
                </w:rPr>
                <w:t>志愿者</w:t>
              </w:r>
            </w:ins>
            <w:ins w:id="2305" w:author="zhuhn" w:date="2016-10-14T07:38:00Z">
              <w:r>
                <w:rPr>
                  <w:rFonts w:hint="eastAsia"/>
                </w:rPr>
                <w:t>信息管理系统</w:t>
              </w:r>
            </w:ins>
          </w:p>
        </w:tc>
      </w:tr>
      <w:tr w:rsidR="00A24F24" w:rsidTr="00151B9C">
        <w:trPr>
          <w:ins w:id="2306" w:author="zhuhn" w:date="2016-10-14T15:47:00Z"/>
        </w:trPr>
        <w:tc>
          <w:tcPr>
            <w:tcW w:w="959" w:type="dxa"/>
            <w:vMerge/>
            <w:tcPrChange w:id="2307" w:author="zhuhn" w:date="2016-10-14T15:50:00Z">
              <w:tcPr>
                <w:tcW w:w="1420" w:type="dxa"/>
                <w:vMerge/>
              </w:tcPr>
            </w:tcPrChange>
          </w:tcPr>
          <w:p w:rsidR="00A24F24" w:rsidRDefault="00A24F24" w:rsidP="00CC4081">
            <w:pPr>
              <w:spacing w:line="360" w:lineRule="auto"/>
              <w:rPr>
                <w:ins w:id="2308" w:author="zhuhn" w:date="2016-10-14T15:47:00Z"/>
              </w:rPr>
            </w:pPr>
          </w:p>
        </w:tc>
        <w:tc>
          <w:tcPr>
            <w:tcW w:w="2126" w:type="dxa"/>
            <w:tcPrChange w:id="2309" w:author="zhuhn" w:date="2016-10-14T15:50:00Z">
              <w:tcPr>
                <w:tcW w:w="1420" w:type="dxa"/>
              </w:tcPr>
            </w:tcPrChange>
          </w:tcPr>
          <w:p w:rsidR="00A24F24" w:rsidRDefault="00A24F24" w:rsidP="00CC4081">
            <w:pPr>
              <w:spacing w:line="360" w:lineRule="auto"/>
              <w:rPr>
                <w:ins w:id="2310" w:author="zhuhn" w:date="2016-10-14T15:47:00Z"/>
              </w:rPr>
            </w:pPr>
            <w:ins w:id="2311" w:author="zhuhn" w:date="2016-10-14T15:49:00Z">
              <w:r>
                <w:rPr>
                  <w:rFonts w:hint="eastAsia"/>
                </w:rPr>
                <w:t>捐赠内容</w:t>
              </w:r>
            </w:ins>
          </w:p>
        </w:tc>
        <w:tc>
          <w:tcPr>
            <w:tcW w:w="2596" w:type="dxa"/>
            <w:tcPrChange w:id="2312" w:author="zhuhn" w:date="2016-10-14T15:50:00Z">
              <w:tcPr>
                <w:tcW w:w="2841" w:type="dxa"/>
                <w:gridSpan w:val="2"/>
              </w:tcPr>
            </w:tcPrChange>
          </w:tcPr>
          <w:p w:rsidR="00A24F24" w:rsidRDefault="00A24F24" w:rsidP="00CC4081">
            <w:pPr>
              <w:spacing w:line="360" w:lineRule="auto"/>
              <w:rPr>
                <w:ins w:id="2313" w:author="zhuhn" w:date="2016-10-14T15:47:00Z"/>
              </w:rPr>
            </w:pPr>
            <w:ins w:id="2314" w:author="zhuhn" w:date="2016-10-14T15:50:00Z">
              <w:r>
                <w:rPr>
                  <w:rFonts w:hint="eastAsia"/>
                </w:rPr>
                <w:t>文本</w:t>
              </w:r>
            </w:ins>
          </w:p>
        </w:tc>
        <w:tc>
          <w:tcPr>
            <w:tcW w:w="2841" w:type="dxa"/>
            <w:tcPrChange w:id="2315" w:author="zhuhn" w:date="2016-10-14T15:50:00Z">
              <w:tcPr>
                <w:tcW w:w="2841" w:type="dxa"/>
              </w:tcPr>
            </w:tcPrChange>
          </w:tcPr>
          <w:p w:rsidR="00A24F24" w:rsidRDefault="00A24F24">
            <w:pPr>
              <w:spacing w:line="360" w:lineRule="auto"/>
              <w:rPr>
                <w:ins w:id="2316" w:author="zhuhn" w:date="2016-10-14T15:47:00Z"/>
              </w:rPr>
            </w:pPr>
            <w:ins w:id="2317" w:author="zhuhn" w:date="2016-10-14T15:51:00Z">
              <w:r>
                <w:rPr>
                  <w:rFonts w:hint="eastAsia"/>
                </w:rPr>
                <w:t>志愿者信息管理系统</w:t>
              </w:r>
            </w:ins>
          </w:p>
        </w:tc>
      </w:tr>
      <w:tr w:rsidR="00A24F24" w:rsidTr="00151B9C">
        <w:trPr>
          <w:ins w:id="2318" w:author="zhuhn" w:date="2016-10-14T15:47:00Z"/>
        </w:trPr>
        <w:tc>
          <w:tcPr>
            <w:tcW w:w="959" w:type="dxa"/>
            <w:vMerge/>
            <w:tcPrChange w:id="2319" w:author="zhuhn" w:date="2016-10-14T15:50:00Z">
              <w:tcPr>
                <w:tcW w:w="1420" w:type="dxa"/>
                <w:vMerge/>
              </w:tcPr>
            </w:tcPrChange>
          </w:tcPr>
          <w:p w:rsidR="00A24F24" w:rsidRDefault="00A24F24" w:rsidP="00CC4081">
            <w:pPr>
              <w:spacing w:line="360" w:lineRule="auto"/>
              <w:rPr>
                <w:ins w:id="2320" w:author="zhuhn" w:date="2016-10-14T15:47:00Z"/>
              </w:rPr>
            </w:pPr>
          </w:p>
        </w:tc>
        <w:tc>
          <w:tcPr>
            <w:tcW w:w="2126" w:type="dxa"/>
            <w:tcPrChange w:id="2321" w:author="zhuhn" w:date="2016-10-14T15:50:00Z">
              <w:tcPr>
                <w:tcW w:w="1420" w:type="dxa"/>
              </w:tcPr>
            </w:tcPrChange>
          </w:tcPr>
          <w:p w:rsidR="00A24F24" w:rsidRDefault="00A24F24" w:rsidP="00CC4081">
            <w:pPr>
              <w:spacing w:line="360" w:lineRule="auto"/>
              <w:rPr>
                <w:ins w:id="2322" w:author="zhuhn" w:date="2016-10-14T15:47:00Z"/>
              </w:rPr>
            </w:pPr>
            <w:ins w:id="2323" w:author="zhuhn" w:date="2016-10-14T15:49:00Z">
              <w:r>
                <w:rPr>
                  <w:rFonts w:hint="eastAsia"/>
                </w:rPr>
                <w:t>价值金额</w:t>
              </w:r>
            </w:ins>
          </w:p>
        </w:tc>
        <w:tc>
          <w:tcPr>
            <w:tcW w:w="2596" w:type="dxa"/>
            <w:tcPrChange w:id="2324" w:author="zhuhn" w:date="2016-10-14T15:50:00Z">
              <w:tcPr>
                <w:tcW w:w="2841" w:type="dxa"/>
                <w:gridSpan w:val="2"/>
              </w:tcPr>
            </w:tcPrChange>
          </w:tcPr>
          <w:p w:rsidR="00A24F24" w:rsidRDefault="00A24F24" w:rsidP="00CC4081">
            <w:pPr>
              <w:spacing w:line="360" w:lineRule="auto"/>
              <w:rPr>
                <w:ins w:id="2325" w:author="zhuhn" w:date="2016-10-14T15:47:00Z"/>
              </w:rPr>
            </w:pPr>
            <w:ins w:id="2326" w:author="zhuhn" w:date="2016-10-14T15:50:00Z">
              <w:r>
                <w:rPr>
                  <w:rFonts w:hint="eastAsia"/>
                </w:rPr>
                <w:t>文本</w:t>
              </w:r>
            </w:ins>
          </w:p>
        </w:tc>
        <w:tc>
          <w:tcPr>
            <w:tcW w:w="2841" w:type="dxa"/>
            <w:tcPrChange w:id="2327" w:author="zhuhn" w:date="2016-10-14T15:50:00Z">
              <w:tcPr>
                <w:tcW w:w="2841" w:type="dxa"/>
              </w:tcPr>
            </w:tcPrChange>
          </w:tcPr>
          <w:p w:rsidR="00A24F24" w:rsidRDefault="00A24F24">
            <w:pPr>
              <w:spacing w:line="360" w:lineRule="auto"/>
              <w:rPr>
                <w:ins w:id="2328" w:author="zhuhn" w:date="2016-10-14T15:47:00Z"/>
              </w:rPr>
            </w:pPr>
            <w:ins w:id="2329" w:author="zhuhn" w:date="2016-10-14T15:51:00Z">
              <w:r>
                <w:rPr>
                  <w:rFonts w:hint="eastAsia"/>
                </w:rPr>
                <w:t>志愿者信息管理系统</w:t>
              </w:r>
            </w:ins>
          </w:p>
        </w:tc>
      </w:tr>
      <w:tr w:rsidR="00A24F24" w:rsidTr="00151B9C">
        <w:trPr>
          <w:ins w:id="2330" w:author="zhuhn" w:date="2016-10-14T09:38:00Z"/>
        </w:trPr>
        <w:tc>
          <w:tcPr>
            <w:tcW w:w="959" w:type="dxa"/>
            <w:vMerge w:val="restart"/>
            <w:tcPrChange w:id="2331" w:author="zhuhn" w:date="2016-10-14T15:50:00Z">
              <w:tcPr>
                <w:tcW w:w="1420" w:type="dxa"/>
                <w:vMerge w:val="restart"/>
              </w:tcPr>
            </w:tcPrChange>
          </w:tcPr>
          <w:p w:rsidR="00A24F24" w:rsidRDefault="00A24F24" w:rsidP="00CC4081">
            <w:pPr>
              <w:spacing w:line="360" w:lineRule="auto"/>
              <w:rPr>
                <w:ins w:id="2332" w:author="zhuhn" w:date="2016-10-14T09:38:00Z"/>
              </w:rPr>
            </w:pPr>
            <w:ins w:id="2333" w:author="zhuhn" w:date="2016-10-14T09:38:00Z">
              <w:r>
                <w:rPr>
                  <w:rFonts w:hint="eastAsia"/>
                </w:rPr>
                <w:t>公益志愿服务内容</w:t>
              </w:r>
            </w:ins>
          </w:p>
        </w:tc>
        <w:tc>
          <w:tcPr>
            <w:tcW w:w="2126" w:type="dxa"/>
            <w:tcPrChange w:id="2334" w:author="zhuhn" w:date="2016-10-14T15:50:00Z">
              <w:tcPr>
                <w:tcW w:w="1420" w:type="dxa"/>
              </w:tcPr>
            </w:tcPrChange>
          </w:tcPr>
          <w:p w:rsidR="00A24F24" w:rsidRDefault="00A24F24" w:rsidP="00CC4081">
            <w:pPr>
              <w:spacing w:line="360" w:lineRule="auto"/>
              <w:rPr>
                <w:ins w:id="2335" w:author="zhuhn" w:date="2016-10-14T09:38:00Z"/>
              </w:rPr>
            </w:pPr>
            <w:ins w:id="2336" w:author="zhuhn" w:date="2016-10-14T15:49:00Z">
              <w:r>
                <w:rPr>
                  <w:rFonts w:hint="eastAsia"/>
                </w:rPr>
                <w:t>活动名称</w:t>
              </w:r>
            </w:ins>
          </w:p>
        </w:tc>
        <w:tc>
          <w:tcPr>
            <w:tcW w:w="2596" w:type="dxa"/>
            <w:tcPrChange w:id="2337" w:author="zhuhn" w:date="2016-10-14T15:50:00Z">
              <w:tcPr>
                <w:tcW w:w="2841" w:type="dxa"/>
                <w:gridSpan w:val="2"/>
              </w:tcPr>
            </w:tcPrChange>
          </w:tcPr>
          <w:p w:rsidR="00A24F24" w:rsidRDefault="00A24F24" w:rsidP="00CC4081">
            <w:pPr>
              <w:spacing w:line="360" w:lineRule="auto"/>
              <w:rPr>
                <w:ins w:id="2338" w:author="zhuhn" w:date="2016-10-14T09:38:00Z"/>
              </w:rPr>
            </w:pPr>
            <w:ins w:id="2339" w:author="zhuhn" w:date="2016-10-14T09:38:00Z">
              <w:r>
                <w:rPr>
                  <w:rFonts w:hint="eastAsia"/>
                </w:rPr>
                <w:t>文本</w:t>
              </w:r>
            </w:ins>
          </w:p>
        </w:tc>
        <w:tc>
          <w:tcPr>
            <w:tcW w:w="2841" w:type="dxa"/>
            <w:tcPrChange w:id="2340" w:author="zhuhn" w:date="2016-10-14T15:50:00Z">
              <w:tcPr>
                <w:tcW w:w="2841" w:type="dxa"/>
              </w:tcPr>
            </w:tcPrChange>
          </w:tcPr>
          <w:p w:rsidR="00A24F24" w:rsidRDefault="00A24F24" w:rsidP="0079685F">
            <w:pPr>
              <w:spacing w:line="360" w:lineRule="auto"/>
              <w:rPr>
                <w:ins w:id="2341" w:author="zhuhn" w:date="2016-10-14T09:38:00Z"/>
              </w:rPr>
            </w:pPr>
            <w:bookmarkStart w:id="2342" w:name="OLE_LINK187"/>
            <w:bookmarkStart w:id="2343" w:name="OLE_LINK188"/>
            <w:ins w:id="2344" w:author="zhuhn" w:date="2016-10-14T09:38:00Z">
              <w:r>
                <w:rPr>
                  <w:rFonts w:hint="eastAsia"/>
                </w:rPr>
                <w:t>志愿者信息管理系统</w:t>
              </w:r>
              <w:bookmarkEnd w:id="2342"/>
              <w:bookmarkEnd w:id="2343"/>
            </w:ins>
          </w:p>
        </w:tc>
      </w:tr>
      <w:tr w:rsidR="00A24F24" w:rsidTr="00151B9C">
        <w:trPr>
          <w:ins w:id="2345" w:author="zhuhn" w:date="2016-10-14T15:47:00Z"/>
        </w:trPr>
        <w:tc>
          <w:tcPr>
            <w:tcW w:w="959" w:type="dxa"/>
            <w:vMerge/>
            <w:tcPrChange w:id="2346" w:author="zhuhn" w:date="2016-10-14T15:50:00Z">
              <w:tcPr>
                <w:tcW w:w="1420" w:type="dxa"/>
                <w:vMerge/>
              </w:tcPr>
            </w:tcPrChange>
          </w:tcPr>
          <w:p w:rsidR="00A24F24" w:rsidRDefault="00A24F24" w:rsidP="00CC4081">
            <w:pPr>
              <w:spacing w:line="360" w:lineRule="auto"/>
              <w:rPr>
                <w:ins w:id="2347" w:author="zhuhn" w:date="2016-10-14T15:47:00Z"/>
              </w:rPr>
            </w:pPr>
          </w:p>
        </w:tc>
        <w:tc>
          <w:tcPr>
            <w:tcW w:w="2126" w:type="dxa"/>
            <w:tcPrChange w:id="2348" w:author="zhuhn" w:date="2016-10-14T15:50:00Z">
              <w:tcPr>
                <w:tcW w:w="1420" w:type="dxa"/>
              </w:tcPr>
            </w:tcPrChange>
          </w:tcPr>
          <w:p w:rsidR="00A24F24" w:rsidRDefault="00A24F24" w:rsidP="00CC4081">
            <w:pPr>
              <w:spacing w:line="360" w:lineRule="auto"/>
              <w:rPr>
                <w:ins w:id="2349" w:author="zhuhn" w:date="2016-10-14T15:47:00Z"/>
              </w:rPr>
            </w:pPr>
            <w:ins w:id="2350" w:author="zhuhn" w:date="2016-10-14T15:49:00Z">
              <w:r>
                <w:rPr>
                  <w:rFonts w:hint="eastAsia"/>
                </w:rPr>
                <w:t>公益活动开始时间</w:t>
              </w:r>
            </w:ins>
          </w:p>
        </w:tc>
        <w:tc>
          <w:tcPr>
            <w:tcW w:w="2596" w:type="dxa"/>
            <w:tcPrChange w:id="2351" w:author="zhuhn" w:date="2016-10-14T15:50:00Z">
              <w:tcPr>
                <w:tcW w:w="2841" w:type="dxa"/>
                <w:gridSpan w:val="2"/>
              </w:tcPr>
            </w:tcPrChange>
          </w:tcPr>
          <w:p w:rsidR="00A24F24" w:rsidRDefault="00A24F24" w:rsidP="00CC4081">
            <w:pPr>
              <w:spacing w:line="360" w:lineRule="auto"/>
              <w:rPr>
                <w:ins w:id="2352" w:author="zhuhn" w:date="2016-10-14T15:47:00Z"/>
              </w:rPr>
            </w:pPr>
            <w:ins w:id="2353" w:author="zhuhn" w:date="2016-10-14T15:51:00Z">
              <w:r>
                <w:rPr>
                  <w:rFonts w:hint="eastAsia"/>
                </w:rPr>
                <w:t>日期</w:t>
              </w:r>
              <w:r>
                <w:rPr>
                  <w:rFonts w:hint="eastAsia"/>
                </w:rPr>
                <w:t>/</w:t>
              </w:r>
              <w:r>
                <w:rPr>
                  <w:rFonts w:hint="eastAsia"/>
                </w:rPr>
                <w:t>时间</w:t>
              </w:r>
            </w:ins>
          </w:p>
        </w:tc>
        <w:tc>
          <w:tcPr>
            <w:tcW w:w="2841" w:type="dxa"/>
            <w:tcPrChange w:id="2354" w:author="zhuhn" w:date="2016-10-14T15:50:00Z">
              <w:tcPr>
                <w:tcW w:w="2841" w:type="dxa"/>
              </w:tcPr>
            </w:tcPrChange>
          </w:tcPr>
          <w:p w:rsidR="00A24F24" w:rsidRDefault="00A24F24" w:rsidP="0079685F">
            <w:pPr>
              <w:spacing w:line="360" w:lineRule="auto"/>
              <w:rPr>
                <w:ins w:id="2355" w:author="zhuhn" w:date="2016-10-14T15:47:00Z"/>
              </w:rPr>
            </w:pPr>
            <w:ins w:id="2356" w:author="zhuhn" w:date="2016-10-14T15:51:00Z">
              <w:r>
                <w:rPr>
                  <w:rFonts w:hint="eastAsia"/>
                </w:rPr>
                <w:t>志愿者信息管理系统</w:t>
              </w:r>
            </w:ins>
          </w:p>
        </w:tc>
      </w:tr>
      <w:tr w:rsidR="00A24F24" w:rsidTr="00151B9C">
        <w:trPr>
          <w:ins w:id="2357" w:author="zhuhn" w:date="2016-10-14T15:47:00Z"/>
        </w:trPr>
        <w:tc>
          <w:tcPr>
            <w:tcW w:w="959" w:type="dxa"/>
            <w:vMerge/>
            <w:tcPrChange w:id="2358" w:author="zhuhn" w:date="2016-10-14T15:50:00Z">
              <w:tcPr>
                <w:tcW w:w="1420" w:type="dxa"/>
                <w:vMerge/>
              </w:tcPr>
            </w:tcPrChange>
          </w:tcPr>
          <w:p w:rsidR="00A24F24" w:rsidRDefault="00A24F24" w:rsidP="00CC4081">
            <w:pPr>
              <w:spacing w:line="360" w:lineRule="auto"/>
              <w:rPr>
                <w:ins w:id="2359" w:author="zhuhn" w:date="2016-10-14T15:47:00Z"/>
              </w:rPr>
            </w:pPr>
          </w:p>
        </w:tc>
        <w:tc>
          <w:tcPr>
            <w:tcW w:w="2126" w:type="dxa"/>
            <w:tcPrChange w:id="2360" w:author="zhuhn" w:date="2016-10-14T15:50:00Z">
              <w:tcPr>
                <w:tcW w:w="1420" w:type="dxa"/>
              </w:tcPr>
            </w:tcPrChange>
          </w:tcPr>
          <w:p w:rsidR="00A24F24" w:rsidRDefault="00A24F24" w:rsidP="00CC4081">
            <w:pPr>
              <w:spacing w:line="360" w:lineRule="auto"/>
              <w:rPr>
                <w:ins w:id="2361" w:author="zhuhn" w:date="2016-10-14T15:47:00Z"/>
              </w:rPr>
            </w:pPr>
            <w:proofErr w:type="gramStart"/>
            <w:ins w:id="2362" w:author="zhuhn" w:date="2016-10-14T15:49:00Z">
              <w:r>
                <w:rPr>
                  <w:rFonts w:hint="eastAsia"/>
                </w:rPr>
                <w:t>个人公益</w:t>
              </w:r>
              <w:proofErr w:type="gramEnd"/>
              <w:r>
                <w:rPr>
                  <w:rFonts w:hint="eastAsia"/>
                </w:rPr>
                <w:t>服务时间</w:t>
              </w:r>
            </w:ins>
          </w:p>
        </w:tc>
        <w:tc>
          <w:tcPr>
            <w:tcW w:w="2596" w:type="dxa"/>
            <w:tcPrChange w:id="2363" w:author="zhuhn" w:date="2016-10-14T15:50:00Z">
              <w:tcPr>
                <w:tcW w:w="2841" w:type="dxa"/>
                <w:gridSpan w:val="2"/>
              </w:tcPr>
            </w:tcPrChange>
          </w:tcPr>
          <w:p w:rsidR="00A24F24" w:rsidRDefault="00A24F24" w:rsidP="00CC4081">
            <w:pPr>
              <w:spacing w:line="360" w:lineRule="auto"/>
              <w:rPr>
                <w:ins w:id="2364" w:author="zhuhn" w:date="2016-10-14T15:47:00Z"/>
              </w:rPr>
            </w:pPr>
            <w:bookmarkStart w:id="2365" w:name="OLE_LINK160"/>
            <w:bookmarkStart w:id="2366" w:name="OLE_LINK161"/>
            <w:ins w:id="2367" w:author="zhuhn" w:date="2016-10-14T15:51:00Z">
              <w:r>
                <w:rPr>
                  <w:rFonts w:hint="eastAsia"/>
                </w:rPr>
                <w:t>数字</w:t>
              </w:r>
            </w:ins>
            <w:bookmarkEnd w:id="2365"/>
            <w:bookmarkEnd w:id="2366"/>
          </w:p>
        </w:tc>
        <w:tc>
          <w:tcPr>
            <w:tcW w:w="2841" w:type="dxa"/>
            <w:tcPrChange w:id="2368" w:author="zhuhn" w:date="2016-10-14T15:50:00Z">
              <w:tcPr>
                <w:tcW w:w="2841" w:type="dxa"/>
              </w:tcPr>
            </w:tcPrChange>
          </w:tcPr>
          <w:p w:rsidR="00A24F24" w:rsidRDefault="00A24F24" w:rsidP="0079685F">
            <w:pPr>
              <w:spacing w:line="360" w:lineRule="auto"/>
              <w:rPr>
                <w:ins w:id="2369" w:author="zhuhn" w:date="2016-10-14T15:47:00Z"/>
              </w:rPr>
            </w:pPr>
            <w:ins w:id="2370" w:author="zhuhn" w:date="2016-10-14T15:51:00Z">
              <w:r>
                <w:rPr>
                  <w:rFonts w:hint="eastAsia"/>
                </w:rPr>
                <w:t>志愿者信息管理系统</w:t>
              </w:r>
            </w:ins>
          </w:p>
        </w:tc>
      </w:tr>
    </w:tbl>
    <w:p w:rsidR="00A2182F" w:rsidRPr="00A2182F" w:rsidRDefault="00A2182F">
      <w:pPr>
        <w:spacing w:line="360" w:lineRule="auto"/>
        <w:ind w:firstLineChars="200" w:firstLine="420"/>
        <w:rPr>
          <w:ins w:id="2371" w:author="zhuhn" w:date="2016-10-14T07:07:00Z"/>
          <w:kern w:val="0"/>
          <w:rPrChange w:id="2372" w:author="zhuhn" w:date="2016-10-14T07:09:00Z">
            <w:rPr>
              <w:ins w:id="2373" w:author="zhuhn" w:date="2016-10-14T07:07:00Z"/>
            </w:rPr>
          </w:rPrChange>
        </w:rPr>
      </w:pPr>
      <w:ins w:id="2374" w:author="zhuhn" w:date="2016-10-14T07:09:00Z">
        <w:r>
          <w:rPr>
            <w:rFonts w:hint="eastAsia"/>
            <w:kern w:val="0"/>
          </w:rPr>
          <w:t>在</w:t>
        </w:r>
      </w:ins>
      <w:ins w:id="2375" w:author="zhuhn" w:date="2016-10-14T07:06:00Z">
        <w:r>
          <w:rPr>
            <w:rFonts w:hint="eastAsia"/>
            <w:kern w:val="0"/>
          </w:rPr>
          <w:t>页</w:t>
        </w:r>
      </w:ins>
      <w:ins w:id="2376" w:author="zhuhn" w:date="2016-10-14T07:07:00Z">
        <w:r>
          <w:rPr>
            <w:rFonts w:hint="eastAsia"/>
            <w:kern w:val="0"/>
          </w:rPr>
          <w:t>面</w:t>
        </w:r>
      </w:ins>
      <w:ins w:id="2377" w:author="zhuhn" w:date="2016-10-14T07:09:00Z">
        <w:r>
          <w:rPr>
            <w:rFonts w:hint="eastAsia"/>
            <w:kern w:val="0"/>
          </w:rPr>
          <w:t>中</w:t>
        </w:r>
      </w:ins>
      <w:proofErr w:type="gramStart"/>
      <w:ins w:id="2378" w:author="zhuhn" w:date="2016-10-14T07:05:00Z">
        <w:r>
          <w:rPr>
            <w:rFonts w:hint="eastAsia"/>
            <w:kern w:val="0"/>
          </w:rPr>
          <w:t>设置</w:t>
        </w:r>
      </w:ins>
      <w:ins w:id="2379" w:author="zhuhn" w:date="2016-10-14T07:09:00Z">
        <w:r>
          <w:rPr>
            <w:rFonts w:hint="eastAsia"/>
            <w:kern w:val="0"/>
          </w:rPr>
          <w:t>点赞按钮</w:t>
        </w:r>
        <w:proofErr w:type="gramEnd"/>
        <w:r>
          <w:rPr>
            <w:rFonts w:hint="eastAsia"/>
            <w:kern w:val="0"/>
          </w:rPr>
          <w:t>，</w:t>
        </w:r>
      </w:ins>
      <w:proofErr w:type="gramStart"/>
      <w:ins w:id="2380" w:author="zhuhn" w:date="2016-10-14T07:07:00Z">
        <w:r w:rsidR="0050257A">
          <w:rPr>
            <w:rFonts w:hint="eastAsia"/>
          </w:rPr>
          <w:t>点赞允许</w:t>
        </w:r>
        <w:proofErr w:type="gramEnd"/>
        <w:r w:rsidR="0050257A">
          <w:rPr>
            <w:rFonts w:hint="eastAsia"/>
          </w:rPr>
          <w:t>访客点击，</w:t>
        </w:r>
      </w:ins>
      <w:ins w:id="2381" w:author="zhuhn" w:date="2016-10-14T07:36:00Z">
        <w:r w:rsidR="0050257A">
          <w:rPr>
            <w:rFonts w:hint="eastAsia"/>
          </w:rPr>
          <w:t>需</w:t>
        </w:r>
      </w:ins>
      <w:ins w:id="2382" w:author="zhuhn" w:date="2016-10-14T07:07:00Z">
        <w:r>
          <w:rPr>
            <w:rFonts w:hint="eastAsia"/>
          </w:rPr>
          <w:t>要防止重复操作。</w:t>
        </w:r>
        <w:proofErr w:type="gramStart"/>
        <w:r>
          <w:rPr>
            <w:rFonts w:hint="eastAsia"/>
          </w:rPr>
          <w:t>点赞的</w:t>
        </w:r>
        <w:proofErr w:type="gramEnd"/>
        <w:r>
          <w:rPr>
            <w:rFonts w:hint="eastAsia"/>
          </w:rPr>
          <w:t>逻辑如下：</w:t>
        </w:r>
      </w:ins>
    </w:p>
    <w:p w:rsidR="00A2182F" w:rsidRDefault="00A65578">
      <w:pPr>
        <w:spacing w:line="360" w:lineRule="auto"/>
        <w:rPr>
          <w:ins w:id="2383" w:author="zhuhn" w:date="2016-10-14T06:55:00Z"/>
          <w:kern w:val="0"/>
        </w:rPr>
        <w:pPrChange w:id="2384" w:author="zhuhn" w:date="2016-10-14T07:11:00Z">
          <w:pPr>
            <w:spacing w:line="360" w:lineRule="auto"/>
            <w:ind w:firstLineChars="200" w:firstLine="420"/>
          </w:pPr>
        </w:pPrChange>
      </w:pPr>
      <w:ins w:id="2385" w:author="zhuhn" w:date="2016-10-14T07:11:00Z">
        <w:r>
          <w:object w:dxaOrig="8421" w:dyaOrig="7499">
            <v:shape id="_x0000_i1052" type="#_x0000_t75" style="width:412.5pt;height:354pt" o:ole="">
              <v:imagedata r:id="rId103" o:title=""/>
            </v:shape>
            <o:OLEObject Type="Embed" ProgID="Visio.Drawing.11" ShapeID="_x0000_i1052" DrawAspect="Content" ObjectID="_1537973102" r:id="rId104"/>
          </w:object>
        </w:r>
      </w:ins>
    </w:p>
    <w:p w:rsidR="00E31484" w:rsidDel="000759B5" w:rsidRDefault="00E31484">
      <w:pPr>
        <w:pStyle w:val="2"/>
        <w:jc w:val="left"/>
        <w:rPr>
          <w:del w:id="2386" w:author="zhuhn" w:date="2016-10-14T15:03:00Z"/>
        </w:rPr>
        <w:pPrChange w:id="2387" w:author="zhuhn" w:date="2016-10-14T15:23:00Z">
          <w:pPr>
            <w:pStyle w:val="2"/>
          </w:pPr>
        </w:pPrChange>
      </w:pPr>
      <w:moveFromRangeStart w:id="2388" w:author="zhuhn" w:date="2016-10-13T10:24:00Z" w:name="move464117570"/>
      <w:moveFrom w:id="2389" w:author="zhuhn" w:date="2016-10-13T10:24:00Z">
        <w:del w:id="2390" w:author="zhuhn" w:date="2016-10-14T15:03:00Z">
          <w:r w:rsidDel="000759B5">
            <w:rPr>
              <w:rFonts w:hint="eastAsia"/>
            </w:rPr>
            <w:lastRenderedPageBreak/>
            <w:delText>基地详情页</w:delText>
          </w:r>
        </w:del>
      </w:moveFrom>
      <w:bookmarkStart w:id="2391" w:name="_Toc464203447"/>
      <w:bookmarkStart w:id="2392" w:name="_Toc464203548"/>
      <w:bookmarkStart w:id="2393" w:name="_Toc464203621"/>
      <w:bookmarkStart w:id="2394" w:name="_Toc464224732"/>
      <w:bookmarkEnd w:id="2391"/>
      <w:bookmarkEnd w:id="2392"/>
      <w:bookmarkEnd w:id="2393"/>
      <w:bookmarkEnd w:id="2394"/>
    </w:p>
    <w:p w:rsidR="00F44B86" w:rsidDel="000759B5" w:rsidRDefault="00F44B86" w:rsidP="00790A9A">
      <w:pPr>
        <w:spacing w:line="360" w:lineRule="auto"/>
        <w:ind w:firstLineChars="200" w:firstLine="420"/>
        <w:jc w:val="left"/>
        <w:rPr>
          <w:del w:id="2395" w:author="zhuhn" w:date="2016-10-14T15:03:00Z"/>
        </w:rPr>
        <w:pPrChange w:id="2396" w:author="zhuhn" w:date="2016-10-14T17:52:00Z">
          <w:pPr>
            <w:spacing w:line="360" w:lineRule="auto"/>
            <w:ind w:firstLineChars="200" w:firstLine="420"/>
          </w:pPr>
        </w:pPrChange>
      </w:pPr>
      <w:moveFrom w:id="2397" w:author="zhuhn" w:date="2016-10-13T10:24:00Z">
        <w:del w:id="2398" w:author="zhuhn" w:date="2016-10-14T15:03:00Z">
          <w:r w:rsidDel="000759B5">
            <w:rPr>
              <w:rFonts w:hint="eastAsia"/>
            </w:rPr>
            <w:delText>活动详情页的内容摘要如下图所示</w:delText>
          </w:r>
        </w:del>
      </w:moveFrom>
      <w:bookmarkStart w:id="2399" w:name="_Toc464203448"/>
      <w:bookmarkStart w:id="2400" w:name="_Toc464203549"/>
      <w:bookmarkStart w:id="2401" w:name="_Toc464203622"/>
      <w:bookmarkStart w:id="2402" w:name="_Toc464224733"/>
      <w:bookmarkEnd w:id="2399"/>
      <w:bookmarkEnd w:id="2400"/>
      <w:bookmarkEnd w:id="2401"/>
      <w:bookmarkEnd w:id="2402"/>
    </w:p>
    <w:p w:rsidR="000651D0" w:rsidRPr="004468F0" w:rsidDel="000759B5" w:rsidRDefault="00E775B3">
      <w:pPr>
        <w:spacing w:line="360" w:lineRule="auto"/>
        <w:jc w:val="left"/>
        <w:rPr>
          <w:del w:id="2403" w:author="zhuhn" w:date="2016-10-14T15:03:00Z"/>
        </w:rPr>
        <w:pPrChange w:id="2404" w:author="zhuhn" w:date="2016-10-14T15:23:00Z">
          <w:pPr>
            <w:spacing w:line="360" w:lineRule="auto"/>
            <w:jc w:val="center"/>
          </w:pPr>
        </w:pPrChange>
      </w:pPr>
      <w:moveFrom w:id="2405" w:author="zhuhn" w:date="2016-10-13T10:24:00Z">
        <w:del w:id="2406" w:author="zhuhn" w:date="2016-10-14T15:03:00Z">
          <w:r w:rsidDel="000759B5">
            <w:object w:dxaOrig="8375" w:dyaOrig="7885">
              <v:shape id="_x0000_i1053" type="#_x0000_t75" style="width:354.75pt;height:333.75pt" o:ole="">
                <v:imagedata r:id="rId58" o:title=""/>
              </v:shape>
              <o:OLEObject Type="Embed" ProgID="Visio.Drawing.11" ShapeID="_x0000_i1053" DrawAspect="Content" ObjectID="_1537973103" r:id="rId105"/>
            </w:object>
          </w:r>
        </w:del>
      </w:moveFrom>
      <w:bookmarkStart w:id="2407" w:name="_Toc464203449"/>
      <w:bookmarkStart w:id="2408" w:name="_Toc464203550"/>
      <w:bookmarkStart w:id="2409" w:name="_Toc464203623"/>
      <w:bookmarkStart w:id="2410" w:name="_Toc464224734"/>
      <w:bookmarkEnd w:id="2407"/>
      <w:bookmarkEnd w:id="2408"/>
      <w:bookmarkEnd w:id="2409"/>
      <w:bookmarkEnd w:id="2410"/>
    </w:p>
    <w:p w:rsidR="00E31484" w:rsidDel="000759B5" w:rsidRDefault="00BF6D13">
      <w:pPr>
        <w:spacing w:line="360" w:lineRule="auto"/>
        <w:ind w:firstLineChars="200" w:firstLine="420"/>
        <w:jc w:val="left"/>
        <w:rPr>
          <w:del w:id="2411" w:author="zhuhn" w:date="2016-10-14T15:03:00Z"/>
        </w:rPr>
        <w:pPrChange w:id="2412" w:author="zhuhn" w:date="2016-10-14T15:23:00Z">
          <w:pPr>
            <w:spacing w:line="360" w:lineRule="auto"/>
            <w:ind w:firstLineChars="200" w:firstLine="420"/>
          </w:pPr>
        </w:pPrChange>
      </w:pPr>
      <w:moveFrom w:id="2413" w:author="zhuhn" w:date="2016-10-13T10:24:00Z">
        <w:del w:id="2414" w:author="zhuhn" w:date="2016-10-14T15:03:00Z">
          <w:r w:rsidDel="000759B5">
            <w:rPr>
              <w:rFonts w:hint="eastAsia"/>
            </w:rPr>
            <w:delText>页面</w:delText>
          </w:r>
          <w:r w:rsidR="00F44B86" w:rsidDel="000759B5">
            <w:rPr>
              <w:rFonts w:hint="eastAsia"/>
            </w:rPr>
            <w:delText>样式如下图所示</w:delText>
          </w:r>
          <w:r w:rsidR="00E31484" w:rsidDel="000759B5">
            <w:rPr>
              <w:rFonts w:hint="eastAsia"/>
            </w:rPr>
            <w:delText>。</w:delText>
          </w:r>
        </w:del>
      </w:moveFrom>
      <w:bookmarkStart w:id="2415" w:name="_Toc464203450"/>
      <w:bookmarkStart w:id="2416" w:name="_Toc464203551"/>
      <w:bookmarkStart w:id="2417" w:name="_Toc464203624"/>
      <w:bookmarkStart w:id="2418" w:name="_Toc464224735"/>
      <w:bookmarkEnd w:id="2415"/>
      <w:bookmarkEnd w:id="2416"/>
      <w:bookmarkEnd w:id="2417"/>
      <w:bookmarkEnd w:id="2418"/>
    </w:p>
    <w:p w:rsidR="00BF6D13" w:rsidDel="000759B5" w:rsidRDefault="00E775B3">
      <w:pPr>
        <w:spacing w:line="360" w:lineRule="auto"/>
        <w:jc w:val="left"/>
        <w:rPr>
          <w:del w:id="2419" w:author="zhuhn" w:date="2016-10-14T15:03:00Z"/>
        </w:rPr>
        <w:pPrChange w:id="2420" w:author="zhuhn" w:date="2016-10-14T15:23:00Z">
          <w:pPr>
            <w:spacing w:line="360" w:lineRule="auto"/>
          </w:pPr>
        </w:pPrChange>
      </w:pPr>
      <w:moveFrom w:id="2421" w:author="zhuhn" w:date="2016-10-13T10:24:00Z">
        <w:del w:id="2422" w:author="zhuhn" w:date="2016-10-14T15:03:00Z">
          <w:r w:rsidDel="000759B5">
            <w:rPr>
              <w:noProof/>
            </w:rPr>
            <w:drawing>
              <wp:inline distT="0" distB="0" distL="0" distR="0" wp14:anchorId="61DDC095" wp14:editId="1332117D">
                <wp:extent cx="5274310" cy="3170080"/>
                <wp:effectExtent l="0" t="0" r="254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274310" cy="3170080"/>
                        </a:xfrm>
                        <a:prstGeom prst="rect">
                          <a:avLst/>
                        </a:prstGeom>
                      </pic:spPr>
                    </pic:pic>
                  </a:graphicData>
                </a:graphic>
              </wp:inline>
            </w:drawing>
          </w:r>
        </w:del>
      </w:moveFrom>
      <w:bookmarkStart w:id="2423" w:name="_Toc464203451"/>
      <w:bookmarkStart w:id="2424" w:name="_Toc464203552"/>
      <w:bookmarkStart w:id="2425" w:name="_Toc464203625"/>
      <w:bookmarkStart w:id="2426" w:name="_Toc464224736"/>
      <w:bookmarkEnd w:id="2423"/>
      <w:bookmarkEnd w:id="2424"/>
      <w:bookmarkEnd w:id="2425"/>
      <w:bookmarkEnd w:id="2426"/>
    </w:p>
    <w:p w:rsidR="00106B36" w:rsidRPr="004468F0" w:rsidDel="000759B5" w:rsidRDefault="00106B36">
      <w:pPr>
        <w:spacing w:line="360" w:lineRule="auto"/>
        <w:jc w:val="left"/>
        <w:rPr>
          <w:del w:id="2427" w:author="zhuhn" w:date="2016-10-14T15:03:00Z"/>
        </w:rPr>
        <w:pPrChange w:id="2428" w:author="zhuhn" w:date="2016-10-14T15:23:00Z">
          <w:pPr>
            <w:spacing w:line="360" w:lineRule="auto"/>
          </w:pPr>
        </w:pPrChange>
      </w:pPr>
      <w:bookmarkStart w:id="2429" w:name="OLE_LINK68"/>
      <w:bookmarkStart w:id="2430" w:name="OLE_LINK69"/>
      <w:moveFrom w:id="2431" w:author="zhuhn" w:date="2016-10-13T10:24:00Z">
        <w:del w:id="2432" w:author="zhuhn" w:date="2016-10-14T15:03:00Z">
          <w:r w:rsidDel="000759B5">
            <w:rPr>
              <w:noProof/>
            </w:rPr>
            <w:drawing>
              <wp:inline distT="0" distB="0" distL="0" distR="0" wp14:anchorId="02D59778" wp14:editId="57208CC4">
                <wp:extent cx="5409980" cy="2477069"/>
                <wp:effectExtent l="0" t="0" r="63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417563" cy="2480541"/>
                        </a:xfrm>
                        <a:prstGeom prst="rect">
                          <a:avLst/>
                        </a:prstGeom>
                      </pic:spPr>
                    </pic:pic>
                  </a:graphicData>
                </a:graphic>
              </wp:inline>
            </w:drawing>
          </w:r>
        </w:del>
      </w:moveFrom>
      <w:bookmarkStart w:id="2433" w:name="_Toc464203452"/>
      <w:bookmarkStart w:id="2434" w:name="_Toc464203553"/>
      <w:bookmarkStart w:id="2435" w:name="_Toc464203626"/>
      <w:bookmarkStart w:id="2436" w:name="_Toc464224737"/>
      <w:bookmarkEnd w:id="2433"/>
      <w:bookmarkEnd w:id="2434"/>
      <w:bookmarkEnd w:id="2435"/>
      <w:bookmarkEnd w:id="2436"/>
    </w:p>
    <w:bookmarkEnd w:id="2429"/>
    <w:bookmarkEnd w:id="2430"/>
    <w:p w:rsidR="006B1A9C" w:rsidDel="000759B5" w:rsidRDefault="00051DB2">
      <w:pPr>
        <w:spacing w:line="360" w:lineRule="auto"/>
        <w:ind w:firstLineChars="200" w:firstLine="420"/>
        <w:jc w:val="left"/>
        <w:rPr>
          <w:del w:id="2437" w:author="zhuhn" w:date="2016-10-14T15:03:00Z"/>
        </w:rPr>
        <w:pPrChange w:id="2438" w:author="zhuhn" w:date="2016-10-14T15:23:00Z">
          <w:pPr>
            <w:spacing w:line="360" w:lineRule="auto"/>
            <w:ind w:firstLineChars="200" w:firstLine="420"/>
          </w:pPr>
        </w:pPrChange>
      </w:pPr>
      <w:moveFrom w:id="2439" w:author="zhuhn" w:date="2016-10-13T10:24:00Z">
        <w:del w:id="2440" w:author="zhuhn" w:date="2016-10-14T15:03:00Z">
          <w:r w:rsidDel="000759B5">
            <w:rPr>
              <w:rFonts w:hint="eastAsia"/>
            </w:rPr>
            <w:delText>基地详情页</w:delText>
          </w:r>
          <w:r w:rsidR="006B1A9C" w:rsidDel="000759B5">
            <w:rPr>
              <w:rFonts w:hint="eastAsia"/>
            </w:rPr>
            <w:delText>左边展示基地信息，内容包括：现场照片、</w:delText>
          </w:r>
          <w:bookmarkStart w:id="2441" w:name="OLE_LINK58"/>
          <w:bookmarkStart w:id="2442" w:name="OLE_LINK59"/>
          <w:r w:rsidR="006B1A9C" w:rsidDel="000759B5">
            <w:rPr>
              <w:rFonts w:hint="eastAsia"/>
            </w:rPr>
            <w:delText>基地简介、发起的项目、留言</w:delText>
          </w:r>
          <w:bookmarkEnd w:id="2441"/>
          <w:bookmarkEnd w:id="2442"/>
          <w:r w:rsidR="006B1A9C" w:rsidDel="000759B5">
            <w:rPr>
              <w:rFonts w:hint="eastAsia"/>
            </w:rPr>
            <w:delText>。</w:delText>
          </w:r>
        </w:del>
      </w:moveFrom>
      <w:bookmarkStart w:id="2443" w:name="_Toc464203453"/>
      <w:bookmarkStart w:id="2444" w:name="_Toc464203554"/>
      <w:bookmarkStart w:id="2445" w:name="_Toc464203627"/>
      <w:bookmarkStart w:id="2446" w:name="_Toc464224738"/>
      <w:bookmarkEnd w:id="2443"/>
      <w:bookmarkEnd w:id="2444"/>
      <w:bookmarkEnd w:id="2445"/>
      <w:bookmarkEnd w:id="2446"/>
    </w:p>
    <w:p w:rsidR="006B1A9C" w:rsidDel="000759B5" w:rsidRDefault="006B1A9C">
      <w:pPr>
        <w:spacing w:line="360" w:lineRule="auto"/>
        <w:ind w:firstLineChars="200" w:firstLine="420"/>
        <w:jc w:val="left"/>
        <w:rPr>
          <w:del w:id="2447" w:author="zhuhn" w:date="2016-10-14T15:03:00Z"/>
        </w:rPr>
        <w:pPrChange w:id="2448" w:author="zhuhn" w:date="2016-10-14T15:23:00Z">
          <w:pPr>
            <w:spacing w:line="360" w:lineRule="auto"/>
            <w:ind w:firstLineChars="200" w:firstLine="420"/>
          </w:pPr>
        </w:pPrChange>
      </w:pPr>
      <w:moveFrom w:id="2449" w:author="zhuhn" w:date="2016-10-13T10:24:00Z">
        <w:del w:id="2450" w:author="zhuhn" w:date="2016-10-14T15:03:00Z">
          <w:r w:rsidDel="000759B5">
            <w:rPr>
              <w:rFonts w:hint="eastAsia"/>
            </w:rPr>
            <w:delText>右边是功能选项，分为“基地联系人”、“基地二维码”、“基地分享”、“基地位置”、“推荐项目”</w:delText>
          </w:r>
          <w:r w:rsidR="004468F0" w:rsidDel="000759B5">
            <w:rPr>
              <w:rFonts w:hint="eastAsia"/>
            </w:rPr>
            <w:delText>5</w:delText>
          </w:r>
          <w:r w:rsidDel="000759B5">
            <w:rPr>
              <w:rFonts w:hint="eastAsia"/>
            </w:rPr>
            <w:delText>个栏目。</w:delText>
          </w:r>
        </w:del>
      </w:moveFrom>
      <w:bookmarkStart w:id="2451" w:name="_Toc464203454"/>
      <w:bookmarkStart w:id="2452" w:name="_Toc464203555"/>
      <w:bookmarkStart w:id="2453" w:name="_Toc464203628"/>
      <w:bookmarkStart w:id="2454" w:name="_Toc464224739"/>
      <w:bookmarkEnd w:id="2451"/>
      <w:bookmarkEnd w:id="2452"/>
      <w:bookmarkEnd w:id="2453"/>
      <w:bookmarkEnd w:id="2454"/>
    </w:p>
    <w:p w:rsidR="00F44B86" w:rsidDel="000759B5" w:rsidRDefault="006B1A9C">
      <w:pPr>
        <w:spacing w:line="360" w:lineRule="auto"/>
        <w:ind w:firstLineChars="200" w:firstLine="420"/>
        <w:jc w:val="left"/>
        <w:rPr>
          <w:del w:id="2455" w:author="zhuhn" w:date="2016-10-14T15:03:00Z"/>
        </w:rPr>
        <w:pPrChange w:id="2456" w:author="zhuhn" w:date="2016-10-14T15:23:00Z">
          <w:pPr>
            <w:spacing w:line="360" w:lineRule="auto"/>
            <w:ind w:firstLineChars="200" w:firstLine="420"/>
          </w:pPr>
        </w:pPrChange>
      </w:pPr>
      <w:moveFrom w:id="2457" w:author="zhuhn" w:date="2016-10-13T10:24:00Z">
        <w:del w:id="2458" w:author="zhuhn" w:date="2016-10-14T15:03:00Z">
          <w:r w:rsidDel="000759B5">
            <w:rPr>
              <w:rFonts w:hint="eastAsia"/>
            </w:rPr>
            <w:delText>在联系人一栏</w:delText>
          </w:r>
          <w:bookmarkStart w:id="2459" w:name="OLE_LINK52"/>
          <w:bookmarkStart w:id="2460" w:name="OLE_LINK55"/>
          <w:r w:rsidDel="000759B5">
            <w:rPr>
              <w:rFonts w:hint="eastAsia"/>
            </w:rPr>
            <w:delText>设置</w:delText>
          </w:r>
          <w:r w:rsidR="00F44B86" w:rsidDel="000759B5">
            <w:rPr>
              <w:rFonts w:hint="eastAsia"/>
            </w:rPr>
            <w:delText>给基地联系人</w:delText>
          </w:r>
          <w:r w:rsidDel="000759B5">
            <w:rPr>
              <w:rFonts w:hint="eastAsia"/>
            </w:rPr>
            <w:delText>“发送站内信”的功能</w:delText>
          </w:r>
          <w:bookmarkEnd w:id="2459"/>
          <w:bookmarkEnd w:id="2460"/>
          <w:r w:rsidDel="000759B5">
            <w:rPr>
              <w:rFonts w:hint="eastAsia"/>
            </w:rPr>
            <w:delText>。</w:delText>
          </w:r>
          <w:r w:rsidR="00F44B86" w:rsidDel="000759B5">
            <w:rPr>
              <w:rFonts w:hint="eastAsia"/>
            </w:rPr>
            <w:delText>弹出</w:delText>
          </w:r>
          <w:r w:rsidR="000651D0" w:rsidDel="000759B5">
            <w:rPr>
              <w:rFonts w:hint="eastAsia"/>
            </w:rPr>
            <w:delText>编写信件正文的</w:delText>
          </w:r>
          <w:r w:rsidR="00F44B86" w:rsidDel="000759B5">
            <w:rPr>
              <w:rFonts w:hint="eastAsia"/>
            </w:rPr>
            <w:delText>对话框。</w:delText>
          </w:r>
        </w:del>
      </w:moveFrom>
      <w:bookmarkStart w:id="2461" w:name="_Toc464203455"/>
      <w:bookmarkStart w:id="2462" w:name="_Toc464203556"/>
      <w:bookmarkStart w:id="2463" w:name="_Toc464203629"/>
      <w:bookmarkStart w:id="2464" w:name="_Toc464224740"/>
      <w:bookmarkEnd w:id="2461"/>
      <w:bookmarkEnd w:id="2462"/>
      <w:bookmarkEnd w:id="2463"/>
      <w:bookmarkEnd w:id="2464"/>
    </w:p>
    <w:p w:rsidR="000651D0" w:rsidDel="000759B5" w:rsidRDefault="000651D0">
      <w:pPr>
        <w:spacing w:line="360" w:lineRule="auto"/>
        <w:jc w:val="left"/>
        <w:rPr>
          <w:del w:id="2465" w:author="zhuhn" w:date="2016-10-14T15:03:00Z"/>
        </w:rPr>
        <w:pPrChange w:id="2466" w:author="zhuhn" w:date="2016-10-14T15:23:00Z">
          <w:pPr>
            <w:spacing w:line="360" w:lineRule="auto"/>
          </w:pPr>
        </w:pPrChange>
      </w:pPr>
      <w:moveFrom w:id="2467" w:author="zhuhn" w:date="2016-10-13T10:24:00Z">
        <w:del w:id="2468" w:author="zhuhn" w:date="2016-10-14T15:03:00Z">
          <w:r w:rsidDel="000759B5">
            <w:rPr>
              <w:noProof/>
            </w:rPr>
            <w:drawing>
              <wp:inline distT="0" distB="0" distL="0" distR="0" wp14:anchorId="16C5218F" wp14:editId="23A53A13">
                <wp:extent cx="5274310" cy="1999843"/>
                <wp:effectExtent l="0" t="0" r="2540" b="63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274310" cy="1999843"/>
                        </a:xfrm>
                        <a:prstGeom prst="rect">
                          <a:avLst/>
                        </a:prstGeom>
                      </pic:spPr>
                    </pic:pic>
                  </a:graphicData>
                </a:graphic>
              </wp:inline>
            </w:drawing>
          </w:r>
        </w:del>
      </w:moveFrom>
      <w:bookmarkStart w:id="2469" w:name="_Toc464203456"/>
      <w:bookmarkStart w:id="2470" w:name="_Toc464203557"/>
      <w:bookmarkStart w:id="2471" w:name="_Toc464203630"/>
      <w:bookmarkStart w:id="2472" w:name="_Toc464224741"/>
      <w:bookmarkEnd w:id="2469"/>
      <w:bookmarkEnd w:id="2470"/>
      <w:bookmarkEnd w:id="2471"/>
      <w:bookmarkEnd w:id="2472"/>
    </w:p>
    <w:p w:rsidR="006B1A9C" w:rsidDel="000759B5" w:rsidRDefault="00F44B86">
      <w:pPr>
        <w:spacing w:line="360" w:lineRule="auto"/>
        <w:ind w:firstLineChars="200" w:firstLine="420"/>
        <w:jc w:val="left"/>
        <w:rPr>
          <w:del w:id="2473" w:author="zhuhn" w:date="2016-10-14T15:03:00Z"/>
        </w:rPr>
        <w:pPrChange w:id="2474" w:author="zhuhn" w:date="2016-10-14T15:23:00Z">
          <w:pPr>
            <w:spacing w:line="360" w:lineRule="auto"/>
            <w:ind w:firstLineChars="200" w:firstLine="420"/>
          </w:pPr>
        </w:pPrChange>
      </w:pPr>
      <w:moveFrom w:id="2475" w:author="zhuhn" w:date="2016-10-13T10:24:00Z">
        <w:del w:id="2476" w:author="zhuhn" w:date="2016-10-14T15:03:00Z">
          <w:r w:rsidDel="000759B5">
            <w:rPr>
              <w:rFonts w:hint="eastAsia"/>
            </w:rPr>
            <w:delText>“发送站内信”不允许访客点击。</w:delText>
          </w:r>
          <w:r w:rsidR="000651D0" w:rsidDel="000759B5">
            <w:rPr>
              <w:rFonts w:hint="eastAsia"/>
            </w:rPr>
            <w:delText>用户登录以后，在发信窗口中自动显示发信人姓名。</w:delText>
          </w:r>
        </w:del>
      </w:moveFrom>
      <w:bookmarkStart w:id="2477" w:name="_Toc464203457"/>
      <w:bookmarkStart w:id="2478" w:name="_Toc464203558"/>
      <w:bookmarkStart w:id="2479" w:name="_Toc464203631"/>
      <w:bookmarkStart w:id="2480" w:name="_Toc464224742"/>
      <w:bookmarkEnd w:id="2477"/>
      <w:bookmarkEnd w:id="2478"/>
      <w:bookmarkEnd w:id="2479"/>
      <w:bookmarkEnd w:id="2480"/>
    </w:p>
    <w:p w:rsidR="00DB7EAF" w:rsidDel="000759B5" w:rsidRDefault="00DB7EAF">
      <w:pPr>
        <w:spacing w:line="360" w:lineRule="auto"/>
        <w:ind w:firstLineChars="200" w:firstLine="420"/>
        <w:jc w:val="left"/>
        <w:rPr>
          <w:del w:id="2481" w:author="zhuhn" w:date="2016-10-14T15:03:00Z"/>
        </w:rPr>
        <w:pPrChange w:id="2482" w:author="zhuhn" w:date="2016-10-14T15:23:00Z">
          <w:pPr>
            <w:spacing w:line="360" w:lineRule="auto"/>
            <w:ind w:firstLineChars="200" w:firstLine="420"/>
          </w:pPr>
        </w:pPrChange>
      </w:pPr>
      <w:moveFrom w:id="2483" w:author="zhuhn" w:date="2016-10-13T10:24:00Z">
        <w:del w:id="2484" w:author="zhuhn" w:date="2016-10-14T15:03:00Z">
          <w:r w:rsidDel="000759B5">
            <w:rPr>
              <w:rFonts w:hint="eastAsia"/>
            </w:rPr>
            <w:delText>在二维码一栏提供</w:delText>
          </w:r>
          <w:r w:rsidDel="000759B5">
            <w:rPr>
              <w:rFonts w:hint="eastAsia"/>
            </w:rPr>
            <w:delText>App</w:delText>
          </w:r>
          <w:r w:rsidDel="000759B5">
            <w:rPr>
              <w:rFonts w:hint="eastAsia"/>
            </w:rPr>
            <w:delText>扫描加入基地的功能。</w:delText>
          </w:r>
        </w:del>
      </w:moveFrom>
      <w:bookmarkStart w:id="2485" w:name="_Toc464203458"/>
      <w:bookmarkStart w:id="2486" w:name="_Toc464203559"/>
      <w:bookmarkStart w:id="2487" w:name="_Toc464203632"/>
      <w:bookmarkStart w:id="2488" w:name="_Toc464224743"/>
      <w:bookmarkEnd w:id="2485"/>
      <w:bookmarkEnd w:id="2486"/>
      <w:bookmarkEnd w:id="2487"/>
      <w:bookmarkEnd w:id="2488"/>
    </w:p>
    <w:p w:rsidR="00051DB2" w:rsidDel="000759B5" w:rsidRDefault="00DB7EAF">
      <w:pPr>
        <w:spacing w:line="360" w:lineRule="auto"/>
        <w:ind w:firstLineChars="200" w:firstLine="420"/>
        <w:jc w:val="left"/>
        <w:rPr>
          <w:del w:id="2489" w:author="zhuhn" w:date="2016-10-14T15:03:00Z"/>
        </w:rPr>
        <w:pPrChange w:id="2490" w:author="zhuhn" w:date="2016-10-14T15:23:00Z">
          <w:pPr>
            <w:spacing w:line="360" w:lineRule="auto"/>
            <w:ind w:firstLineChars="200" w:firstLine="420"/>
          </w:pPr>
        </w:pPrChange>
      </w:pPr>
      <w:moveFrom w:id="2491" w:author="zhuhn" w:date="2016-10-13T10:24:00Z">
        <w:del w:id="2492" w:author="zhuhn" w:date="2016-10-14T15:03:00Z">
          <w:r w:rsidDel="000759B5">
            <w:rPr>
              <w:rFonts w:hint="eastAsia"/>
            </w:rPr>
            <w:delText>在分享</w:delText>
          </w:r>
          <w:bookmarkStart w:id="2493" w:name="OLE_LINK48"/>
          <w:bookmarkStart w:id="2494" w:name="OLE_LINK51"/>
          <w:r w:rsidDel="000759B5">
            <w:rPr>
              <w:rFonts w:hint="eastAsia"/>
            </w:rPr>
            <w:delText>一</w:delText>
          </w:r>
          <w:bookmarkEnd w:id="2493"/>
          <w:bookmarkEnd w:id="2494"/>
          <w:r w:rsidDel="000759B5">
            <w:rPr>
              <w:rFonts w:hint="eastAsia"/>
            </w:rPr>
            <w:delText>栏，可以将基地信息分享至微博和微信</w:delText>
          </w:r>
          <w:r w:rsidR="00051DB2" w:rsidDel="000759B5">
            <w:rPr>
              <w:rFonts w:hint="eastAsia"/>
            </w:rPr>
            <w:delText>。</w:delText>
          </w:r>
          <w:r w:rsidR="00051DB2" w:rsidDel="000759B5">
            <w:rPr>
              <w:rFonts w:hint="eastAsia"/>
            </w:rPr>
            <w:delText xml:space="preserve">  </w:delText>
          </w:r>
        </w:del>
      </w:moveFrom>
      <w:bookmarkStart w:id="2495" w:name="_Toc464203459"/>
      <w:bookmarkStart w:id="2496" w:name="_Toc464203560"/>
      <w:bookmarkStart w:id="2497" w:name="_Toc464203633"/>
      <w:bookmarkStart w:id="2498" w:name="_Toc464224744"/>
      <w:bookmarkEnd w:id="2495"/>
      <w:bookmarkEnd w:id="2496"/>
      <w:bookmarkEnd w:id="2497"/>
      <w:bookmarkEnd w:id="2498"/>
    </w:p>
    <w:p w:rsidR="00051DB2" w:rsidDel="000759B5" w:rsidRDefault="00DB7EAF">
      <w:pPr>
        <w:spacing w:line="360" w:lineRule="auto"/>
        <w:ind w:firstLineChars="200" w:firstLine="420"/>
        <w:jc w:val="left"/>
        <w:rPr>
          <w:del w:id="2499" w:author="zhuhn" w:date="2016-10-14T15:03:00Z"/>
        </w:rPr>
        <w:pPrChange w:id="2500" w:author="zhuhn" w:date="2016-10-14T15:23:00Z">
          <w:pPr>
            <w:spacing w:line="360" w:lineRule="auto"/>
            <w:ind w:firstLineChars="200" w:firstLine="420"/>
          </w:pPr>
        </w:pPrChange>
      </w:pPr>
      <w:bookmarkStart w:id="2501" w:name="OLE_LINK56"/>
      <w:bookmarkStart w:id="2502" w:name="OLE_LINK57"/>
      <w:moveFrom w:id="2503" w:author="zhuhn" w:date="2016-10-13T10:24:00Z">
        <w:del w:id="2504" w:author="zhuhn" w:date="2016-10-14T15:03:00Z">
          <w:r w:rsidDel="000759B5">
            <w:rPr>
              <w:rFonts w:hint="eastAsia"/>
            </w:rPr>
            <w:delText>在基地位置一栏，</w:delText>
          </w:r>
          <w:r w:rsidDel="000759B5">
            <w:rPr>
              <w:rFonts w:hint="eastAsia"/>
              <w:kern w:val="0"/>
            </w:rPr>
            <w:delText>设置“查看地图”的功能</w:delText>
          </w:r>
          <w:r w:rsidR="00051DB2" w:rsidDel="000759B5">
            <w:rPr>
              <w:rFonts w:hint="eastAsia"/>
            </w:rPr>
            <w:delText>。</w:delText>
          </w:r>
        </w:del>
      </w:moveFrom>
      <w:bookmarkStart w:id="2505" w:name="_Toc464203460"/>
      <w:bookmarkStart w:id="2506" w:name="_Toc464203561"/>
      <w:bookmarkStart w:id="2507" w:name="_Toc464203634"/>
      <w:bookmarkStart w:id="2508" w:name="_Toc464224745"/>
      <w:bookmarkEnd w:id="2505"/>
      <w:bookmarkEnd w:id="2506"/>
      <w:bookmarkEnd w:id="2507"/>
      <w:bookmarkEnd w:id="2508"/>
    </w:p>
    <w:bookmarkEnd w:id="2501"/>
    <w:bookmarkEnd w:id="2502"/>
    <w:p w:rsidR="00DB7EAF" w:rsidRPr="00DB7EAF" w:rsidDel="000759B5" w:rsidRDefault="00DB7EAF">
      <w:pPr>
        <w:spacing w:line="360" w:lineRule="auto"/>
        <w:jc w:val="left"/>
        <w:rPr>
          <w:del w:id="2509" w:author="zhuhn" w:date="2016-10-14T15:03:00Z"/>
        </w:rPr>
        <w:pPrChange w:id="2510" w:author="zhuhn" w:date="2016-10-14T15:23:00Z">
          <w:pPr>
            <w:spacing w:line="360" w:lineRule="auto"/>
          </w:pPr>
        </w:pPrChange>
      </w:pPr>
      <w:moveFrom w:id="2511" w:author="zhuhn" w:date="2016-10-13T10:24:00Z">
        <w:del w:id="2512" w:author="zhuhn" w:date="2016-10-14T15:03:00Z">
          <w:r w:rsidDel="000759B5">
            <w:rPr>
              <w:noProof/>
            </w:rPr>
            <w:drawing>
              <wp:inline distT="0" distB="0" distL="0" distR="0" wp14:anchorId="14B1BD8D" wp14:editId="01C18B1D">
                <wp:extent cx="5274310" cy="2418613"/>
                <wp:effectExtent l="0" t="0" r="2540" b="127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5274310" cy="2418613"/>
                        </a:xfrm>
                        <a:prstGeom prst="rect">
                          <a:avLst/>
                        </a:prstGeom>
                      </pic:spPr>
                    </pic:pic>
                  </a:graphicData>
                </a:graphic>
              </wp:inline>
            </w:drawing>
          </w:r>
        </w:del>
      </w:moveFrom>
      <w:bookmarkStart w:id="2513" w:name="_Toc464203461"/>
      <w:bookmarkStart w:id="2514" w:name="_Toc464203562"/>
      <w:bookmarkStart w:id="2515" w:name="_Toc464203635"/>
      <w:bookmarkStart w:id="2516" w:name="_Toc464224746"/>
      <w:bookmarkEnd w:id="2513"/>
      <w:bookmarkEnd w:id="2514"/>
      <w:bookmarkEnd w:id="2515"/>
      <w:bookmarkEnd w:id="2516"/>
    </w:p>
    <w:p w:rsidR="00DB7EAF" w:rsidDel="000759B5" w:rsidRDefault="00DB7EAF">
      <w:pPr>
        <w:spacing w:line="360" w:lineRule="auto"/>
        <w:ind w:firstLineChars="200" w:firstLine="420"/>
        <w:jc w:val="left"/>
        <w:rPr>
          <w:del w:id="2517" w:author="zhuhn" w:date="2016-10-14T15:03:00Z"/>
        </w:rPr>
        <w:pPrChange w:id="2518" w:author="zhuhn" w:date="2016-10-14T15:23:00Z">
          <w:pPr>
            <w:spacing w:line="360" w:lineRule="auto"/>
            <w:ind w:firstLineChars="200" w:firstLine="420"/>
          </w:pPr>
        </w:pPrChange>
      </w:pPr>
      <w:moveFrom w:id="2519" w:author="zhuhn" w:date="2016-10-13T10:24:00Z">
        <w:del w:id="2520" w:author="zhuhn" w:date="2016-10-14T15:03:00Z">
          <w:r w:rsidDel="000759B5">
            <w:rPr>
              <w:rFonts w:hint="eastAsia"/>
            </w:rPr>
            <w:delText>在推荐项目一栏，</w:delText>
          </w:r>
          <w:r w:rsidR="00CE624E" w:rsidDel="000759B5">
            <w:rPr>
              <w:rFonts w:hint="eastAsia"/>
            </w:rPr>
            <w:delText>显示</w:delText>
          </w:r>
          <w:r w:rsidDel="000759B5">
            <w:rPr>
              <w:rFonts w:hint="eastAsia"/>
            </w:rPr>
            <w:delText>基地发起的项目和活动</w:delText>
          </w:r>
          <w:r w:rsidR="00CE624E" w:rsidDel="000759B5">
            <w:rPr>
              <w:rFonts w:hint="eastAsia"/>
            </w:rPr>
            <w:delText>，</w:delText>
          </w:r>
          <w:bookmarkStart w:id="2521" w:name="OLE_LINK60"/>
          <w:bookmarkStart w:id="2522" w:name="OLE_LINK61"/>
          <w:r w:rsidR="00CE624E" w:rsidDel="000759B5">
            <w:rPr>
              <w:rFonts w:hint="eastAsia"/>
            </w:rPr>
            <w:delText>可以通过</w:delText>
          </w:r>
          <w:r w:rsidDel="000759B5">
            <w:rPr>
              <w:rFonts w:hint="eastAsia"/>
              <w:kern w:val="0"/>
            </w:rPr>
            <w:delText>链接</w:delText>
          </w:r>
          <w:r w:rsidR="00CE624E" w:rsidDel="000759B5">
            <w:rPr>
              <w:rFonts w:hint="eastAsia"/>
              <w:kern w:val="0"/>
            </w:rPr>
            <w:delText>方式跳转到活动详情页</w:delText>
          </w:r>
          <w:r w:rsidDel="000759B5">
            <w:rPr>
              <w:rFonts w:hint="eastAsia"/>
            </w:rPr>
            <w:delText>。</w:delText>
          </w:r>
        </w:del>
      </w:moveFrom>
      <w:bookmarkStart w:id="2523" w:name="_Toc464203462"/>
      <w:bookmarkStart w:id="2524" w:name="_Toc464203563"/>
      <w:bookmarkStart w:id="2525" w:name="_Toc464203636"/>
      <w:bookmarkStart w:id="2526" w:name="_Toc464224747"/>
      <w:bookmarkEnd w:id="2521"/>
      <w:bookmarkEnd w:id="2522"/>
      <w:bookmarkEnd w:id="2523"/>
      <w:bookmarkEnd w:id="2524"/>
      <w:bookmarkEnd w:id="2525"/>
      <w:bookmarkEnd w:id="2526"/>
    </w:p>
    <w:p w:rsidR="00CE624E" w:rsidDel="000759B5" w:rsidRDefault="00CE624E">
      <w:pPr>
        <w:spacing w:line="360" w:lineRule="auto"/>
        <w:ind w:firstLineChars="200" w:firstLine="420"/>
        <w:jc w:val="left"/>
        <w:rPr>
          <w:del w:id="2527" w:author="zhuhn" w:date="2016-10-14T15:03:00Z"/>
        </w:rPr>
        <w:pPrChange w:id="2528" w:author="zhuhn" w:date="2016-10-14T15:23:00Z">
          <w:pPr>
            <w:spacing w:line="360" w:lineRule="auto"/>
            <w:ind w:firstLineChars="200" w:firstLine="420"/>
          </w:pPr>
        </w:pPrChange>
      </w:pPr>
      <w:moveFrom w:id="2529" w:author="zhuhn" w:date="2016-10-13T10:24:00Z">
        <w:del w:id="2530" w:author="zhuhn" w:date="2016-10-14T15:03:00Z">
          <w:r w:rsidDel="000759B5">
            <w:rPr>
              <w:rFonts w:hint="eastAsia"/>
            </w:rPr>
            <w:delText>基地详情页中的所有数据需要从后台数据库读取。</w:delText>
          </w:r>
        </w:del>
      </w:moveFrom>
      <w:bookmarkStart w:id="2531" w:name="_Toc464203463"/>
      <w:bookmarkStart w:id="2532" w:name="_Toc464203564"/>
      <w:bookmarkStart w:id="2533" w:name="_Toc464203637"/>
      <w:bookmarkStart w:id="2534" w:name="_Toc464224748"/>
      <w:bookmarkEnd w:id="2531"/>
      <w:bookmarkEnd w:id="2532"/>
      <w:bookmarkEnd w:id="2533"/>
      <w:bookmarkEnd w:id="2534"/>
    </w:p>
    <w:p w:rsidR="00F00D9E" w:rsidDel="000759B5" w:rsidRDefault="00F00D9E">
      <w:pPr>
        <w:pStyle w:val="3"/>
        <w:jc w:val="left"/>
        <w:rPr>
          <w:del w:id="2535" w:author="zhuhn" w:date="2016-10-14T15:03:00Z"/>
        </w:rPr>
        <w:pPrChange w:id="2536" w:author="zhuhn" w:date="2016-10-14T15:23:00Z">
          <w:pPr>
            <w:pStyle w:val="3"/>
          </w:pPr>
        </w:pPrChange>
      </w:pPr>
      <w:moveFrom w:id="2537" w:author="zhuhn" w:date="2016-10-13T10:24:00Z">
        <w:del w:id="2538" w:author="zhuhn" w:date="2016-10-14T15:03:00Z">
          <w:r w:rsidDel="000759B5">
            <w:rPr>
              <w:rFonts w:hint="eastAsia"/>
            </w:rPr>
            <w:delText>基地申请</w:delText>
          </w:r>
        </w:del>
      </w:moveFrom>
      <w:bookmarkStart w:id="2539" w:name="_Toc464203464"/>
      <w:bookmarkStart w:id="2540" w:name="_Toc464203565"/>
      <w:bookmarkStart w:id="2541" w:name="_Toc464203638"/>
      <w:bookmarkStart w:id="2542" w:name="_Toc464224749"/>
      <w:bookmarkEnd w:id="2539"/>
      <w:bookmarkEnd w:id="2540"/>
      <w:bookmarkEnd w:id="2541"/>
      <w:bookmarkEnd w:id="2542"/>
    </w:p>
    <w:p w:rsidR="00F00D9E" w:rsidDel="000759B5" w:rsidRDefault="00F00D9E">
      <w:pPr>
        <w:spacing w:line="360" w:lineRule="auto"/>
        <w:ind w:firstLineChars="200" w:firstLine="420"/>
        <w:jc w:val="left"/>
        <w:rPr>
          <w:del w:id="2543" w:author="zhuhn" w:date="2016-10-14T15:03:00Z"/>
        </w:rPr>
        <w:pPrChange w:id="2544" w:author="zhuhn" w:date="2016-10-14T15:23:00Z">
          <w:pPr>
            <w:spacing w:line="360" w:lineRule="auto"/>
            <w:ind w:firstLineChars="200" w:firstLine="420"/>
          </w:pPr>
        </w:pPrChange>
      </w:pPr>
      <w:bookmarkStart w:id="2545" w:name="OLE_LINK66"/>
      <w:bookmarkStart w:id="2546" w:name="OLE_LINK67"/>
      <w:moveFrom w:id="2547" w:author="zhuhn" w:date="2016-10-13T10:24:00Z">
        <w:del w:id="2548" w:author="zhuhn" w:date="2016-10-14T15:03:00Z">
          <w:r w:rsidDel="000759B5">
            <w:rPr>
              <w:rFonts w:hint="eastAsia"/>
            </w:rPr>
            <w:delText>基地申请页面在业务系统中实现，页面设计如下图所示：</w:delText>
          </w:r>
        </w:del>
      </w:moveFrom>
      <w:bookmarkStart w:id="2549" w:name="_Toc464203465"/>
      <w:bookmarkStart w:id="2550" w:name="_Toc464203566"/>
      <w:bookmarkStart w:id="2551" w:name="_Toc464203639"/>
      <w:bookmarkStart w:id="2552" w:name="_Toc464224750"/>
      <w:bookmarkEnd w:id="2549"/>
      <w:bookmarkEnd w:id="2550"/>
      <w:bookmarkEnd w:id="2551"/>
      <w:bookmarkEnd w:id="2552"/>
    </w:p>
    <w:bookmarkEnd w:id="2545"/>
    <w:bookmarkEnd w:id="2546"/>
    <w:p w:rsidR="002C33B4" w:rsidDel="000759B5" w:rsidRDefault="00F00D9E">
      <w:pPr>
        <w:spacing w:line="360" w:lineRule="auto"/>
        <w:jc w:val="left"/>
        <w:rPr>
          <w:del w:id="2553" w:author="zhuhn" w:date="2016-10-14T15:03:00Z"/>
        </w:rPr>
        <w:pPrChange w:id="2554" w:author="zhuhn" w:date="2016-10-14T15:23:00Z">
          <w:pPr>
            <w:spacing w:line="360" w:lineRule="auto"/>
            <w:jc w:val="center"/>
          </w:pPr>
        </w:pPrChange>
      </w:pPr>
      <w:moveFrom w:id="2555" w:author="zhuhn" w:date="2016-10-13T10:24:00Z">
        <w:del w:id="2556" w:author="zhuhn" w:date="2016-10-14T15:03:00Z">
          <w:r w:rsidDel="000759B5">
            <w:rPr>
              <w:noProof/>
            </w:rPr>
            <w:drawing>
              <wp:inline distT="0" distB="0" distL="0" distR="0" wp14:anchorId="7902968C" wp14:editId="73566FD8">
                <wp:extent cx="5167850" cy="2695698"/>
                <wp:effectExtent l="0" t="0" r="0" b="952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19.jpg"/>
                        <pic:cNvPicPr/>
                      </pic:nvPicPr>
                      <pic:blipFill rotWithShape="1">
                        <a:blip r:embed="rId71" cstate="print">
                          <a:extLst>
                            <a:ext uri="{28A0092B-C50C-407E-A947-70E740481C1C}">
                              <a14:useLocalDpi xmlns:a14="http://schemas.microsoft.com/office/drawing/2010/main" val="0"/>
                            </a:ext>
                          </a:extLst>
                        </a:blip>
                        <a:srcRect l="1916" t="15157" b="924"/>
                        <a:stretch/>
                      </pic:blipFill>
                      <pic:spPr bwMode="auto">
                        <a:xfrm>
                          <a:off x="0" y="0"/>
                          <a:ext cx="5173264" cy="2698522"/>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2557" w:name="_Toc464203466"/>
      <w:bookmarkStart w:id="2558" w:name="_Toc464203567"/>
      <w:bookmarkStart w:id="2559" w:name="_Toc464203640"/>
      <w:bookmarkStart w:id="2560" w:name="_Toc464224751"/>
      <w:bookmarkEnd w:id="2557"/>
      <w:bookmarkEnd w:id="2558"/>
      <w:bookmarkEnd w:id="2559"/>
      <w:bookmarkEnd w:id="2560"/>
    </w:p>
    <w:p w:rsidR="002C33B4" w:rsidDel="000759B5" w:rsidRDefault="002C33B4">
      <w:pPr>
        <w:spacing w:line="360" w:lineRule="auto"/>
        <w:ind w:firstLineChars="200" w:firstLine="420"/>
        <w:jc w:val="left"/>
        <w:rPr>
          <w:del w:id="2561" w:author="zhuhn" w:date="2016-10-14T15:03:00Z"/>
        </w:rPr>
        <w:pPrChange w:id="2562" w:author="zhuhn" w:date="2016-10-14T15:23:00Z">
          <w:pPr>
            <w:spacing w:line="360" w:lineRule="auto"/>
            <w:ind w:firstLineChars="200" w:firstLine="420"/>
          </w:pPr>
        </w:pPrChange>
      </w:pPr>
      <w:moveFrom w:id="2563" w:author="zhuhn" w:date="2016-10-13T10:24:00Z">
        <w:del w:id="2564" w:author="zhuhn" w:date="2016-10-14T15:03:00Z">
          <w:r w:rsidDel="000759B5">
            <w:rPr>
              <w:rFonts w:hint="eastAsia"/>
            </w:rPr>
            <w:delText>专家会签列表</w:delText>
          </w:r>
        </w:del>
      </w:moveFrom>
      <w:bookmarkStart w:id="2565" w:name="_Toc464203467"/>
      <w:bookmarkStart w:id="2566" w:name="_Toc464203568"/>
      <w:bookmarkStart w:id="2567" w:name="_Toc464203641"/>
      <w:bookmarkStart w:id="2568" w:name="_Toc464224752"/>
      <w:bookmarkEnd w:id="2565"/>
      <w:bookmarkEnd w:id="2566"/>
      <w:bookmarkEnd w:id="2567"/>
      <w:bookmarkEnd w:id="2568"/>
    </w:p>
    <w:p w:rsidR="00F00D9E" w:rsidDel="000759B5" w:rsidRDefault="00F00D9E">
      <w:pPr>
        <w:spacing w:line="360" w:lineRule="auto"/>
        <w:jc w:val="left"/>
        <w:rPr>
          <w:del w:id="2569" w:author="zhuhn" w:date="2016-10-14T15:03:00Z"/>
        </w:rPr>
        <w:pPrChange w:id="2570" w:author="zhuhn" w:date="2016-10-14T15:23:00Z">
          <w:pPr>
            <w:spacing w:line="360" w:lineRule="auto"/>
            <w:jc w:val="center"/>
          </w:pPr>
        </w:pPrChange>
      </w:pPr>
      <w:moveFrom w:id="2571" w:author="zhuhn" w:date="2016-10-13T10:24:00Z">
        <w:del w:id="2572" w:author="zhuhn" w:date="2016-10-14T15:03:00Z">
          <w:r w:rsidDel="000759B5">
            <w:rPr>
              <w:noProof/>
            </w:rPr>
            <w:drawing>
              <wp:inline distT="0" distB="0" distL="0" distR="0" wp14:anchorId="560DB352" wp14:editId="66A52262">
                <wp:extent cx="4732317" cy="2357252"/>
                <wp:effectExtent l="0" t="0" r="0" b="508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26.jpg"/>
                        <pic:cNvPicPr/>
                      </pic:nvPicPr>
                      <pic:blipFill rotWithShape="1">
                        <a:blip r:embed="rId72" cstate="print">
                          <a:extLst>
                            <a:ext uri="{28A0092B-C50C-407E-A947-70E740481C1C}">
                              <a14:useLocalDpi xmlns:a14="http://schemas.microsoft.com/office/drawing/2010/main" val="0"/>
                            </a:ext>
                          </a:extLst>
                        </a:blip>
                        <a:srcRect l="677" t="7026" r="9506" b="19593"/>
                        <a:stretch/>
                      </pic:blipFill>
                      <pic:spPr bwMode="auto">
                        <a:xfrm>
                          <a:off x="0" y="0"/>
                          <a:ext cx="4737276" cy="2359722"/>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2573" w:name="_Toc464203468"/>
      <w:bookmarkStart w:id="2574" w:name="_Toc464203569"/>
      <w:bookmarkStart w:id="2575" w:name="_Toc464203642"/>
      <w:bookmarkStart w:id="2576" w:name="_Toc464224753"/>
      <w:bookmarkEnd w:id="2573"/>
      <w:bookmarkEnd w:id="2574"/>
      <w:bookmarkEnd w:id="2575"/>
      <w:bookmarkEnd w:id="2576"/>
    </w:p>
    <w:p w:rsidR="002C33B4" w:rsidDel="000759B5" w:rsidRDefault="002C33B4">
      <w:pPr>
        <w:spacing w:line="360" w:lineRule="auto"/>
        <w:ind w:firstLineChars="200" w:firstLine="420"/>
        <w:jc w:val="left"/>
        <w:rPr>
          <w:del w:id="2577" w:author="zhuhn" w:date="2016-10-14T15:03:00Z"/>
        </w:rPr>
        <w:pPrChange w:id="2578" w:author="zhuhn" w:date="2016-10-14T15:23:00Z">
          <w:pPr>
            <w:spacing w:line="360" w:lineRule="auto"/>
            <w:ind w:firstLineChars="200" w:firstLine="420"/>
          </w:pPr>
        </w:pPrChange>
      </w:pPr>
      <w:moveFrom w:id="2579" w:author="zhuhn" w:date="2016-10-13T10:24:00Z">
        <w:del w:id="2580" w:author="zhuhn" w:date="2016-10-14T15:03:00Z">
          <w:r w:rsidDel="000759B5">
            <w:rPr>
              <w:rFonts w:hint="eastAsia"/>
            </w:rPr>
            <w:delText>行政终审列表</w:delText>
          </w:r>
        </w:del>
      </w:moveFrom>
      <w:bookmarkStart w:id="2581" w:name="_Toc464203469"/>
      <w:bookmarkStart w:id="2582" w:name="_Toc464203570"/>
      <w:bookmarkStart w:id="2583" w:name="_Toc464203643"/>
      <w:bookmarkStart w:id="2584" w:name="_Toc464224754"/>
      <w:bookmarkEnd w:id="2581"/>
      <w:bookmarkEnd w:id="2582"/>
      <w:bookmarkEnd w:id="2583"/>
      <w:bookmarkEnd w:id="2584"/>
    </w:p>
    <w:p w:rsidR="002C33B4" w:rsidDel="000759B5" w:rsidRDefault="00F00D9E">
      <w:pPr>
        <w:spacing w:line="360" w:lineRule="auto"/>
        <w:jc w:val="left"/>
        <w:rPr>
          <w:del w:id="2585" w:author="zhuhn" w:date="2016-10-14T15:03:00Z"/>
        </w:rPr>
        <w:pPrChange w:id="2586" w:author="zhuhn" w:date="2016-10-14T15:23:00Z">
          <w:pPr>
            <w:spacing w:line="360" w:lineRule="auto"/>
            <w:jc w:val="center"/>
          </w:pPr>
        </w:pPrChange>
      </w:pPr>
      <w:moveFrom w:id="2587" w:author="zhuhn" w:date="2016-10-13T10:24:00Z">
        <w:del w:id="2588" w:author="zhuhn" w:date="2016-10-14T15:03:00Z">
          <w:r w:rsidDel="000759B5">
            <w:rPr>
              <w:noProof/>
            </w:rPr>
            <w:drawing>
              <wp:inline distT="0" distB="0" distL="0" distR="0" wp14:anchorId="68250262" wp14:editId="6ED9624F">
                <wp:extent cx="4773880" cy="2547257"/>
                <wp:effectExtent l="0" t="0" r="8255" b="571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32.jpg"/>
                        <pic:cNvPicPr/>
                      </pic:nvPicPr>
                      <pic:blipFill rotWithShape="1">
                        <a:blip r:embed="rId73" cstate="print">
                          <a:extLst>
                            <a:ext uri="{28A0092B-C50C-407E-A947-70E740481C1C}">
                              <a14:useLocalDpi xmlns:a14="http://schemas.microsoft.com/office/drawing/2010/main" val="0"/>
                            </a:ext>
                          </a:extLst>
                        </a:blip>
                        <a:srcRect l="789" t="7024" r="8605" b="13679"/>
                        <a:stretch/>
                      </pic:blipFill>
                      <pic:spPr bwMode="auto">
                        <a:xfrm>
                          <a:off x="0" y="0"/>
                          <a:ext cx="4778881" cy="2549926"/>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2589" w:name="_Toc464203470"/>
      <w:bookmarkStart w:id="2590" w:name="_Toc464203571"/>
      <w:bookmarkStart w:id="2591" w:name="_Toc464203644"/>
      <w:bookmarkStart w:id="2592" w:name="_Toc464224755"/>
      <w:bookmarkEnd w:id="2589"/>
      <w:bookmarkEnd w:id="2590"/>
      <w:bookmarkEnd w:id="2591"/>
      <w:bookmarkEnd w:id="2592"/>
    </w:p>
    <w:p w:rsidR="002C33B4" w:rsidDel="000759B5" w:rsidRDefault="002C33B4">
      <w:pPr>
        <w:spacing w:line="360" w:lineRule="auto"/>
        <w:ind w:firstLineChars="200" w:firstLine="420"/>
        <w:jc w:val="left"/>
        <w:rPr>
          <w:del w:id="2593" w:author="zhuhn" w:date="2016-10-14T15:03:00Z"/>
        </w:rPr>
        <w:pPrChange w:id="2594" w:author="zhuhn" w:date="2016-10-14T15:23:00Z">
          <w:pPr>
            <w:spacing w:line="360" w:lineRule="auto"/>
            <w:ind w:firstLineChars="200" w:firstLine="420"/>
          </w:pPr>
        </w:pPrChange>
      </w:pPr>
      <w:moveFrom w:id="2595" w:author="zhuhn" w:date="2016-10-13T10:24:00Z">
        <w:del w:id="2596" w:author="zhuhn" w:date="2016-10-14T15:03:00Z">
          <w:r w:rsidDel="000759B5">
            <w:rPr>
              <w:rFonts w:hint="eastAsia"/>
            </w:rPr>
            <w:delText>行政初审列表</w:delText>
          </w:r>
        </w:del>
      </w:moveFrom>
      <w:bookmarkStart w:id="2597" w:name="_Toc464203471"/>
      <w:bookmarkStart w:id="2598" w:name="_Toc464203572"/>
      <w:bookmarkStart w:id="2599" w:name="_Toc464203645"/>
      <w:bookmarkStart w:id="2600" w:name="_Toc464224756"/>
      <w:bookmarkEnd w:id="2597"/>
      <w:bookmarkEnd w:id="2598"/>
      <w:bookmarkEnd w:id="2599"/>
      <w:bookmarkEnd w:id="2600"/>
    </w:p>
    <w:p w:rsidR="00F00D9E" w:rsidRPr="00F00D9E" w:rsidDel="00151B9C" w:rsidRDefault="00F00D9E">
      <w:pPr>
        <w:spacing w:line="360" w:lineRule="auto"/>
        <w:jc w:val="left"/>
        <w:rPr>
          <w:del w:id="2601" w:author="zhuhn" w:date="2016-10-14T15:53:00Z"/>
        </w:rPr>
        <w:pPrChange w:id="2602" w:author="zhuhn" w:date="2016-10-14T15:23:00Z">
          <w:pPr>
            <w:spacing w:line="360" w:lineRule="auto"/>
            <w:jc w:val="center"/>
          </w:pPr>
        </w:pPrChange>
      </w:pPr>
      <w:moveFrom w:id="2603" w:author="zhuhn" w:date="2016-10-13T10:24:00Z">
        <w:del w:id="2604" w:author="zhuhn" w:date="2016-10-14T15:53:00Z">
          <w:r w:rsidDel="00151B9C">
            <w:rPr>
              <w:noProof/>
            </w:rPr>
            <w:drawing>
              <wp:inline distT="0" distB="0" distL="0" distR="0" wp14:anchorId="249D6271" wp14:editId="44D6588D">
                <wp:extent cx="5136078" cy="2422566"/>
                <wp:effectExtent l="0" t="0" r="762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Q图片20161008101638.jpg"/>
                        <pic:cNvPicPr/>
                      </pic:nvPicPr>
                      <pic:blipFill rotWithShape="1">
                        <a:blip r:embed="rId74" cstate="print">
                          <a:extLst>
                            <a:ext uri="{28A0092B-C50C-407E-A947-70E740481C1C}">
                              <a14:useLocalDpi xmlns:a14="http://schemas.microsoft.com/office/drawing/2010/main" val="0"/>
                            </a:ext>
                          </a:extLst>
                        </a:blip>
                        <a:srcRect l="789" t="7023" r="1729" b="17561"/>
                        <a:stretch/>
                      </pic:blipFill>
                      <pic:spPr bwMode="auto">
                        <a:xfrm>
                          <a:off x="0" y="0"/>
                          <a:ext cx="5136078" cy="2422566"/>
                        </a:xfrm>
                        <a:prstGeom prst="rect">
                          <a:avLst/>
                        </a:prstGeom>
                        <a:ln>
                          <a:noFill/>
                        </a:ln>
                        <a:extLst>
                          <a:ext uri="{53640926-AAD7-44D8-BBD7-CCE9431645EC}">
                            <a14:shadowObscured xmlns:a14="http://schemas.microsoft.com/office/drawing/2010/main"/>
                          </a:ext>
                        </a:extLst>
                      </pic:spPr>
                    </pic:pic>
                  </a:graphicData>
                </a:graphic>
              </wp:inline>
            </w:drawing>
          </w:r>
        </w:del>
      </w:moveFrom>
      <w:bookmarkStart w:id="2605" w:name="_Toc464203472"/>
      <w:bookmarkStart w:id="2606" w:name="_Toc464203573"/>
      <w:bookmarkStart w:id="2607" w:name="_Toc464203646"/>
      <w:bookmarkStart w:id="2608" w:name="_Toc464224757"/>
      <w:bookmarkEnd w:id="2605"/>
      <w:bookmarkEnd w:id="2606"/>
      <w:bookmarkEnd w:id="2607"/>
      <w:bookmarkEnd w:id="2608"/>
    </w:p>
    <w:p w:rsidR="00E31484" w:rsidRDefault="00E31484" w:rsidP="00E31484">
      <w:pPr>
        <w:pStyle w:val="2"/>
      </w:pPr>
      <w:bookmarkStart w:id="2609" w:name="_Toc464203473"/>
      <w:bookmarkStart w:id="2610" w:name="_Toc464224758"/>
      <w:bookmarkStart w:id="2611" w:name="OLE_LINK152"/>
      <w:bookmarkStart w:id="2612" w:name="OLE_LINK153"/>
      <w:moveFromRangeEnd w:id="2388"/>
      <w:r>
        <w:rPr>
          <w:rFonts w:hint="eastAsia"/>
        </w:rPr>
        <w:t>地图页</w:t>
      </w:r>
      <w:bookmarkEnd w:id="2609"/>
      <w:bookmarkEnd w:id="2610"/>
    </w:p>
    <w:p w:rsidR="00974ECD" w:rsidRDefault="00974ECD" w:rsidP="00974ECD">
      <w:pPr>
        <w:spacing w:line="360" w:lineRule="auto"/>
        <w:ind w:firstLineChars="200" w:firstLine="420"/>
        <w:rPr>
          <w:kern w:val="0"/>
        </w:rPr>
      </w:pPr>
      <w:r>
        <w:rPr>
          <w:rFonts w:hint="eastAsia"/>
          <w:kern w:val="0"/>
        </w:rPr>
        <w:t>从主页进入公益地图二级页面，效果如下图所示。</w:t>
      </w:r>
    </w:p>
    <w:bookmarkEnd w:id="2611"/>
    <w:bookmarkEnd w:id="2612"/>
    <w:p w:rsidR="00974ECD" w:rsidRDefault="00672BE9" w:rsidP="00974ECD">
      <w:pPr>
        <w:spacing w:line="360" w:lineRule="auto"/>
        <w:ind w:firstLineChars="200" w:firstLine="420"/>
        <w:rPr>
          <w:kern w:val="0"/>
        </w:rPr>
      </w:pPr>
      <w:r>
        <w:rPr>
          <w:rFonts w:hint="eastAsia"/>
        </w:rPr>
        <w:t>公益地图参考民办教育信息网的信息地图方案，页面左边显示上海市各行政区地图，右边显示基地列表。可根据用户所选的区县和基地类别进行筛选</w:t>
      </w:r>
      <w:r w:rsidR="00E31484">
        <w:rPr>
          <w:rFonts w:hint="eastAsia"/>
        </w:rPr>
        <w:t>。</w:t>
      </w:r>
      <w:r w:rsidR="00974ECD">
        <w:rPr>
          <w:rFonts w:hint="eastAsia"/>
          <w:kern w:val="0"/>
        </w:rPr>
        <w:t>参考网址：</w:t>
      </w:r>
      <w:bookmarkStart w:id="2613" w:name="OLE_LINK8"/>
      <w:bookmarkStart w:id="2614" w:name="OLE_LINK9"/>
      <w:r w:rsidR="00974ECD">
        <w:rPr>
          <w:kern w:val="0"/>
        </w:rPr>
        <w:fldChar w:fldCharType="begin"/>
      </w:r>
      <w:r w:rsidR="00974ECD">
        <w:rPr>
          <w:kern w:val="0"/>
        </w:rPr>
        <w:instrText xml:space="preserve"> HYPERLINK "http://www.mbjy.gov.cn/mbjyw_sh/SchoolAll.aspx" </w:instrText>
      </w:r>
      <w:r w:rsidR="00974ECD">
        <w:rPr>
          <w:kern w:val="0"/>
        </w:rPr>
        <w:fldChar w:fldCharType="separate"/>
      </w:r>
      <w:r w:rsidR="00974ECD">
        <w:rPr>
          <w:rStyle w:val="a5"/>
          <w:color w:val="000000"/>
          <w:kern w:val="0"/>
        </w:rPr>
        <w:t>http://www.mbjy.gov.cn/mbjyw_sh/SchoolAll.aspx</w:t>
      </w:r>
      <w:r w:rsidR="00974ECD">
        <w:rPr>
          <w:kern w:val="0"/>
        </w:rPr>
        <w:fldChar w:fldCharType="end"/>
      </w:r>
      <w:bookmarkEnd w:id="2613"/>
      <w:bookmarkEnd w:id="2614"/>
    </w:p>
    <w:p w:rsidR="00672BE9" w:rsidRDefault="00672BE9" w:rsidP="00672BE9">
      <w:pPr>
        <w:spacing w:line="360" w:lineRule="auto"/>
      </w:pPr>
      <w:r>
        <w:rPr>
          <w:noProof/>
        </w:rPr>
        <w:drawing>
          <wp:inline distT="0" distB="0" distL="0" distR="0" wp14:anchorId="714AFF4F" wp14:editId="65315F3A">
            <wp:extent cx="5278813" cy="3212327"/>
            <wp:effectExtent l="0" t="0" r="0" b="762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6"/>
                    <a:srcRect b="4717"/>
                    <a:stretch/>
                  </pic:blipFill>
                  <pic:spPr bwMode="auto">
                    <a:xfrm>
                      <a:off x="0" y="0"/>
                      <a:ext cx="5274310" cy="3209587"/>
                    </a:xfrm>
                    <a:prstGeom prst="rect">
                      <a:avLst/>
                    </a:prstGeom>
                    <a:ln>
                      <a:noFill/>
                    </a:ln>
                    <a:extLst>
                      <a:ext uri="{53640926-AAD7-44D8-BBD7-CCE9431645EC}">
                        <a14:shadowObscured xmlns:a14="http://schemas.microsoft.com/office/drawing/2010/main"/>
                      </a:ext>
                    </a:extLst>
                  </pic:spPr>
                </pic:pic>
              </a:graphicData>
            </a:graphic>
          </wp:inline>
        </w:drawing>
      </w:r>
    </w:p>
    <w:p w:rsidR="00974ECD" w:rsidRPr="00974ECD" w:rsidRDefault="00974ECD" w:rsidP="00974ECD">
      <w:pPr>
        <w:spacing w:line="360" w:lineRule="auto"/>
        <w:ind w:firstLineChars="200" w:firstLine="420"/>
        <w:rPr>
          <w:i/>
          <w:kern w:val="0"/>
        </w:rPr>
      </w:pPr>
      <w:r w:rsidRPr="00974ECD">
        <w:rPr>
          <w:rFonts w:hint="eastAsia"/>
          <w:i/>
          <w:kern w:val="0"/>
        </w:rPr>
        <w:t>备注：</w:t>
      </w:r>
      <w:r w:rsidR="002C33B4">
        <w:rPr>
          <w:rFonts w:hint="eastAsia"/>
          <w:i/>
          <w:kern w:val="0"/>
        </w:rPr>
        <w:t>上图示例</w:t>
      </w:r>
      <w:r>
        <w:rPr>
          <w:rFonts w:hint="eastAsia"/>
          <w:i/>
          <w:kern w:val="0"/>
        </w:rPr>
        <w:t>是</w:t>
      </w:r>
      <w:r w:rsidRPr="00974ECD">
        <w:rPr>
          <w:rFonts w:hint="eastAsia"/>
          <w:i/>
          <w:kern w:val="0"/>
        </w:rPr>
        <w:t>使用百度地图插件实现的。</w:t>
      </w:r>
    </w:p>
    <w:p w:rsidR="00AA72E1" w:rsidRDefault="00AA72E1" w:rsidP="00AA72E1">
      <w:pPr>
        <w:pStyle w:val="2"/>
      </w:pPr>
      <w:bookmarkStart w:id="2615" w:name="_Toc464203474"/>
      <w:bookmarkStart w:id="2616" w:name="_Toc464224759"/>
      <w:r>
        <w:rPr>
          <w:rFonts w:hint="eastAsia"/>
        </w:rPr>
        <w:t>公益大数据详情页</w:t>
      </w:r>
      <w:bookmarkEnd w:id="2615"/>
      <w:bookmarkEnd w:id="2616"/>
    </w:p>
    <w:p w:rsidR="00AA72E1" w:rsidRDefault="002A442A" w:rsidP="00AA72E1">
      <w:pPr>
        <w:spacing w:line="360" w:lineRule="auto"/>
        <w:ind w:firstLineChars="200" w:firstLine="420"/>
        <w:rPr>
          <w:noProof/>
        </w:rPr>
      </w:pPr>
      <w:bookmarkStart w:id="2617" w:name="OLE_LINK62"/>
      <w:bookmarkStart w:id="2618" w:name="OLE_LINK63"/>
      <w:r>
        <w:rPr>
          <w:rFonts w:hint="eastAsia"/>
        </w:rPr>
        <w:t>公益大数据页面设计</w:t>
      </w:r>
      <w:r w:rsidR="00AA72E1">
        <w:rPr>
          <w:rFonts w:hint="eastAsia"/>
        </w:rPr>
        <w:t>。</w:t>
      </w:r>
    </w:p>
    <w:bookmarkEnd w:id="2617"/>
    <w:bookmarkEnd w:id="2618"/>
    <w:p w:rsidR="002A442A" w:rsidRDefault="00610AED" w:rsidP="002A442A">
      <w:pPr>
        <w:spacing w:line="360" w:lineRule="auto"/>
      </w:pPr>
      <w:r>
        <w:rPr>
          <w:noProof/>
        </w:rPr>
        <w:lastRenderedPageBreak/>
        <w:drawing>
          <wp:inline distT="0" distB="0" distL="0" distR="0" wp14:anchorId="321F12B5" wp14:editId="6D1D6D09">
            <wp:extent cx="5274310" cy="3225021"/>
            <wp:effectExtent l="0" t="0" r="254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5274310" cy="3225021"/>
                    </a:xfrm>
                    <a:prstGeom prst="rect">
                      <a:avLst/>
                    </a:prstGeom>
                  </pic:spPr>
                </pic:pic>
              </a:graphicData>
            </a:graphic>
          </wp:inline>
        </w:drawing>
      </w:r>
    </w:p>
    <w:p w:rsidR="002A442A" w:rsidRDefault="002A442A" w:rsidP="002A442A">
      <w:pPr>
        <w:spacing w:line="360" w:lineRule="auto"/>
        <w:ind w:firstLineChars="200" w:firstLine="420"/>
      </w:pPr>
      <w:r>
        <w:rPr>
          <w:rFonts w:hint="eastAsia"/>
        </w:rPr>
        <w:t>左边导航栏设置不同的报表统计类型。</w:t>
      </w:r>
    </w:p>
    <w:p w:rsidR="002A442A" w:rsidRDefault="002A442A" w:rsidP="002A442A">
      <w:pPr>
        <w:spacing w:line="360" w:lineRule="auto"/>
        <w:ind w:firstLineChars="200" w:firstLine="420"/>
        <w:rPr>
          <w:noProof/>
        </w:rPr>
      </w:pPr>
      <w:r>
        <w:rPr>
          <w:rFonts w:hint="eastAsia"/>
        </w:rPr>
        <w:t>右边为数据展示区，用户可以自己选择统计数据的筛选条件和分组方式。</w:t>
      </w:r>
    </w:p>
    <w:p w:rsidR="00E7101C" w:rsidRDefault="005E7842" w:rsidP="00E7101C">
      <w:pPr>
        <w:pStyle w:val="2"/>
      </w:pPr>
      <w:bookmarkStart w:id="2619" w:name="_Toc464203475"/>
      <w:bookmarkStart w:id="2620" w:name="_Toc464224760"/>
      <w:r>
        <w:rPr>
          <w:rFonts w:hint="eastAsia"/>
        </w:rPr>
        <w:t>新闻内容</w:t>
      </w:r>
      <w:r w:rsidR="00E7101C">
        <w:rPr>
          <w:rFonts w:hint="eastAsia"/>
        </w:rPr>
        <w:t>页</w:t>
      </w:r>
      <w:bookmarkEnd w:id="2619"/>
      <w:bookmarkEnd w:id="2620"/>
    </w:p>
    <w:p w:rsidR="00E7101C" w:rsidDel="00F20E1F" w:rsidRDefault="005E7842" w:rsidP="00E7101C">
      <w:pPr>
        <w:spacing w:line="360" w:lineRule="auto"/>
        <w:ind w:firstLineChars="200" w:firstLine="420"/>
        <w:rPr>
          <w:del w:id="2621" w:author="zhuhn" w:date="2016-10-14T10:09:00Z"/>
        </w:rPr>
      </w:pPr>
      <w:r>
        <w:rPr>
          <w:rFonts w:hint="eastAsia"/>
        </w:rPr>
        <w:t>新闻内容页面</w:t>
      </w:r>
      <w:ins w:id="2622" w:author="zhuhn" w:date="2016-10-14T10:08:00Z">
        <w:r w:rsidR="00F20E1F">
          <w:rPr>
            <w:rFonts w:hint="eastAsia"/>
          </w:rPr>
          <w:t>适配</w:t>
        </w:r>
      </w:ins>
      <w:del w:id="2623" w:author="zhuhn" w:date="2016-10-14T10:07:00Z">
        <w:r w:rsidDel="00F20E1F">
          <w:rPr>
            <w:rFonts w:hint="eastAsia"/>
          </w:rPr>
          <w:delText>要</w:delText>
        </w:r>
      </w:del>
      <w:bookmarkStart w:id="2624" w:name="OLE_LINK201"/>
      <w:bookmarkStart w:id="2625" w:name="OLE_LINK202"/>
      <w:del w:id="2626" w:author="zhuhn" w:date="2016-10-14T10:08:00Z">
        <w:r w:rsidDel="00F20E1F">
          <w:rPr>
            <w:rFonts w:hint="eastAsia"/>
          </w:rPr>
          <w:delText>适配</w:delText>
        </w:r>
      </w:del>
      <w:bookmarkEnd w:id="2624"/>
      <w:bookmarkEnd w:id="2625"/>
      <w:r>
        <w:rPr>
          <w:rFonts w:hint="eastAsia"/>
        </w:rPr>
        <w:t>CMS</w:t>
      </w:r>
      <w:r>
        <w:rPr>
          <w:rFonts w:hint="eastAsia"/>
        </w:rPr>
        <w:t>的模板，</w:t>
      </w:r>
      <w:ins w:id="2627" w:author="zhuhn" w:date="2016-10-14T10:08:00Z">
        <w:r w:rsidR="00F20E1F">
          <w:rPr>
            <w:rFonts w:hint="eastAsia"/>
          </w:rPr>
          <w:t>CMS</w:t>
        </w:r>
        <w:r w:rsidR="00F20E1F">
          <w:rPr>
            <w:rFonts w:hint="eastAsia"/>
          </w:rPr>
          <w:t>模板</w:t>
        </w:r>
      </w:ins>
      <w:r>
        <w:rPr>
          <w:rFonts w:hint="eastAsia"/>
        </w:rPr>
        <w:t>可以参考新华网的</w:t>
      </w:r>
      <w:ins w:id="2628" w:author="zhuhn" w:date="2016-10-14T10:08:00Z">
        <w:r w:rsidR="00F20E1F">
          <w:rPr>
            <w:rFonts w:hint="eastAsia"/>
          </w:rPr>
          <w:t>样式定制</w:t>
        </w:r>
      </w:ins>
      <w:del w:id="2629" w:author="zhuhn" w:date="2016-10-14T10:08:00Z">
        <w:r w:rsidDel="00F20E1F">
          <w:rPr>
            <w:rFonts w:hint="eastAsia"/>
          </w:rPr>
          <w:delText>内容</w:delText>
        </w:r>
      </w:del>
      <w:r w:rsidR="00E7101C">
        <w:rPr>
          <w:rFonts w:hint="eastAsia"/>
        </w:rPr>
        <w:t>。</w:t>
      </w:r>
    </w:p>
    <w:p w:rsidR="00F20E1F" w:rsidRDefault="00F20E1F" w:rsidP="00E7101C">
      <w:pPr>
        <w:spacing w:line="360" w:lineRule="auto"/>
        <w:ind w:firstLineChars="200" w:firstLine="420"/>
        <w:rPr>
          <w:ins w:id="2630" w:author="zhuhn" w:date="2016-10-14T10:09:00Z"/>
        </w:rPr>
      </w:pPr>
    </w:p>
    <w:p w:rsidR="005E7842" w:rsidRPr="005E7842" w:rsidRDefault="005E7842" w:rsidP="00E7101C">
      <w:pPr>
        <w:spacing w:line="360" w:lineRule="auto"/>
        <w:ind w:firstLineChars="200" w:firstLine="420"/>
      </w:pPr>
      <w:r>
        <w:rPr>
          <w:rFonts w:hint="eastAsia"/>
        </w:rPr>
        <w:t>新华网：</w:t>
      </w:r>
      <w:r w:rsidRPr="005E7842">
        <w:t>http://www.xinhuanet.com</w:t>
      </w:r>
    </w:p>
    <w:p w:rsidR="00F20E1F" w:rsidRDefault="00F20E1F" w:rsidP="00F20E1F">
      <w:pPr>
        <w:spacing w:line="360" w:lineRule="auto"/>
        <w:ind w:firstLineChars="200" w:firstLine="420"/>
        <w:rPr>
          <w:ins w:id="2631" w:author="zhuhn" w:date="2016-10-14T10:09:00Z"/>
        </w:rPr>
      </w:pPr>
      <w:ins w:id="2632" w:author="zhuhn" w:date="2016-10-14T10:09:00Z">
        <w:r>
          <w:rPr>
            <w:rFonts w:hint="eastAsia"/>
          </w:rPr>
          <w:t>（目前已经做了简单的模板，后续进行调整）</w:t>
        </w:r>
      </w:ins>
    </w:p>
    <w:p w:rsidR="00F37A19" w:rsidDel="00790A9A" w:rsidRDefault="00790A9A" w:rsidP="00790A9A">
      <w:pPr>
        <w:spacing w:line="360" w:lineRule="auto"/>
        <w:jc w:val="center"/>
        <w:rPr>
          <w:del w:id="2633" w:author="zhuhn" w:date="2016-10-14T17:51:00Z"/>
        </w:rPr>
        <w:pPrChange w:id="2634" w:author="zhuhn" w:date="2016-10-14T17:51:00Z">
          <w:pPr>
            <w:spacing w:line="360" w:lineRule="auto"/>
            <w:ind w:firstLineChars="200" w:firstLine="420"/>
          </w:pPr>
        </w:pPrChange>
      </w:pPr>
      <w:ins w:id="2635" w:author="zhuhn" w:date="2016-10-14T17:51:00Z">
        <w:r>
          <w:rPr>
            <w:noProof/>
          </w:rPr>
          <w:drawing>
            <wp:inline distT="0" distB="0" distL="0" distR="0" wp14:anchorId="36E38C28" wp14:editId="528499C5">
              <wp:extent cx="4707173" cy="3180521"/>
              <wp:effectExtent l="0" t="0" r="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8"/>
                      <a:srcRect t="2400" b="1392"/>
                      <a:stretch/>
                    </pic:blipFill>
                    <pic:spPr bwMode="auto">
                      <a:xfrm>
                        <a:off x="0" y="0"/>
                        <a:ext cx="4707173" cy="3180521"/>
                      </a:xfrm>
                      <a:prstGeom prst="rect">
                        <a:avLst/>
                      </a:prstGeom>
                      <a:ln>
                        <a:noFill/>
                      </a:ln>
                      <a:extLst>
                        <a:ext uri="{53640926-AAD7-44D8-BBD7-CCE9431645EC}">
                          <a14:shadowObscured xmlns:a14="http://schemas.microsoft.com/office/drawing/2010/main"/>
                        </a:ext>
                      </a:extLst>
                    </pic:spPr>
                  </pic:pic>
                </a:graphicData>
              </a:graphic>
            </wp:inline>
          </w:drawing>
        </w:r>
      </w:ins>
    </w:p>
    <w:p w:rsidR="00A06EE9" w:rsidRDefault="00A06EE9" w:rsidP="00790A9A">
      <w:pPr>
        <w:spacing w:line="360" w:lineRule="auto"/>
        <w:jc w:val="center"/>
        <w:pPrChange w:id="2636" w:author="zhuhn" w:date="2016-10-14T17:51:00Z">
          <w:pPr>
            <w:spacing w:line="360" w:lineRule="auto"/>
            <w:ind w:firstLineChars="200" w:firstLine="420"/>
          </w:pPr>
        </w:pPrChange>
      </w:pPr>
    </w:p>
    <w:sectPr w:rsidR="00A06EE9" w:rsidSect="00150792">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2028C" w:rsidRDefault="00F2028C" w:rsidP="00203E25">
      <w:r>
        <w:separator/>
      </w:r>
    </w:p>
  </w:endnote>
  <w:endnote w:type="continuationSeparator" w:id="0">
    <w:p w:rsidR="00F2028C" w:rsidRDefault="00F2028C" w:rsidP="00203E2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新宋体">
    <w:panose1 w:val="02010609030101010101"/>
    <w:charset w:val="86"/>
    <w:family w:val="modern"/>
    <w:pitch w:val="fixed"/>
    <w:sig w:usb0="00000003" w:usb1="288F0000" w:usb2="00000016" w:usb3="00000000" w:csb0="00040001" w:csb1="00000000"/>
  </w:font>
  <w:font w:name="Microsoft YaHei Light">
    <w:altName w:val="微软雅黑"/>
    <w:charset w:val="86"/>
    <w:family w:val="auto"/>
    <w:pitch w:val="variable"/>
    <w:sig w:usb0="00000000" w:usb1="28CF0010" w:usb2="00000016" w:usb3="00000000" w:csb0="0004000F" w:csb1="00000000"/>
  </w:font>
  <w:font w:name="Segoe UI">
    <w:panose1 w:val="020B0502040204020203"/>
    <w:charset w:val="00"/>
    <w:family w:val="swiss"/>
    <w:pitch w:val="variable"/>
    <w:sig w:usb0="E10022FF" w:usb1="C000E47F" w:usb2="00000029" w:usb3="00000000" w:csb0="000001D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2028C" w:rsidRDefault="00F2028C" w:rsidP="00203E25">
      <w:r>
        <w:separator/>
      </w:r>
    </w:p>
  </w:footnote>
  <w:footnote w:type="continuationSeparator" w:id="0">
    <w:p w:rsidR="00F2028C" w:rsidRDefault="00F2028C" w:rsidP="00203E25">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97E2D"/>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304634B"/>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1FC16CA"/>
    <w:multiLevelType w:val="hybridMultilevel"/>
    <w:tmpl w:val="CD0AA38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15F513E4"/>
    <w:multiLevelType w:val="hybridMultilevel"/>
    <w:tmpl w:val="B116335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20853D8B"/>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17A099E"/>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745456C"/>
    <w:multiLevelType w:val="hybridMultilevel"/>
    <w:tmpl w:val="E2E03B5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BE532F8"/>
    <w:multiLevelType w:val="hybridMultilevel"/>
    <w:tmpl w:val="2DE62926"/>
    <w:lvl w:ilvl="0" w:tplc="04090011">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8">
    <w:nsid w:val="312B767F"/>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21F0F51"/>
    <w:multiLevelType w:val="hybridMultilevel"/>
    <w:tmpl w:val="1916E4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6C2786B"/>
    <w:multiLevelType w:val="hybridMultilevel"/>
    <w:tmpl w:val="C3B4715E"/>
    <w:lvl w:ilvl="0" w:tplc="0409000B">
      <w:start w:val="1"/>
      <w:numFmt w:val="bullet"/>
      <w:lvlText w:val=""/>
      <w:lvlJc w:val="left"/>
      <w:pPr>
        <w:ind w:left="420" w:hanging="420"/>
      </w:pPr>
      <w:rPr>
        <w:rFonts w:ascii="Wingdings" w:hAnsi="Wingdings" w:hint="default"/>
      </w:rPr>
    </w:lvl>
    <w:lvl w:ilvl="1" w:tplc="04090003">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nsid w:val="386659A5"/>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CA30502"/>
    <w:multiLevelType w:val="hybridMultilevel"/>
    <w:tmpl w:val="9ABE080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nsid w:val="3FF37BFF"/>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4EC07175"/>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4FC8662F"/>
    <w:multiLevelType w:val="hybridMultilevel"/>
    <w:tmpl w:val="0298EDFC"/>
    <w:lvl w:ilvl="0" w:tplc="04090003">
      <w:start w:val="1"/>
      <w:numFmt w:val="bullet"/>
      <w:lvlText w:val=""/>
      <w:lvlJc w:val="left"/>
      <w:pPr>
        <w:ind w:left="1140" w:hanging="360"/>
      </w:pPr>
      <w:rPr>
        <w:rFonts w:ascii="Wingdings" w:hAnsi="Wingdings"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6">
    <w:nsid w:val="55F602B7"/>
    <w:multiLevelType w:val="hybridMultilevel"/>
    <w:tmpl w:val="8F5C219A"/>
    <w:lvl w:ilvl="0" w:tplc="04090011">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17">
    <w:nsid w:val="5675035B"/>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5678772A"/>
    <w:multiLevelType w:val="multilevel"/>
    <w:tmpl w:val="04090025"/>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9">
    <w:nsid w:val="67410622"/>
    <w:multiLevelType w:val="hybridMultilevel"/>
    <w:tmpl w:val="8F5C219A"/>
    <w:lvl w:ilvl="0" w:tplc="04090011">
      <w:start w:val="1"/>
      <w:numFmt w:val="decimal"/>
      <w:lvlText w:val="%1)"/>
      <w:lvlJc w:val="left"/>
      <w:pPr>
        <w:ind w:left="1250" w:hanging="360"/>
      </w:pPr>
    </w:lvl>
    <w:lvl w:ilvl="1" w:tplc="04090019" w:tentative="1">
      <w:start w:val="1"/>
      <w:numFmt w:val="lowerLetter"/>
      <w:lvlText w:val="%2."/>
      <w:lvlJc w:val="left"/>
      <w:pPr>
        <w:ind w:left="1970" w:hanging="360"/>
      </w:pPr>
    </w:lvl>
    <w:lvl w:ilvl="2" w:tplc="0409001B" w:tentative="1">
      <w:start w:val="1"/>
      <w:numFmt w:val="lowerRoman"/>
      <w:lvlText w:val="%3."/>
      <w:lvlJc w:val="right"/>
      <w:pPr>
        <w:ind w:left="2690" w:hanging="180"/>
      </w:pPr>
    </w:lvl>
    <w:lvl w:ilvl="3" w:tplc="0409000F" w:tentative="1">
      <w:start w:val="1"/>
      <w:numFmt w:val="decimal"/>
      <w:lvlText w:val="%4."/>
      <w:lvlJc w:val="left"/>
      <w:pPr>
        <w:ind w:left="3410" w:hanging="360"/>
      </w:pPr>
    </w:lvl>
    <w:lvl w:ilvl="4" w:tplc="04090019" w:tentative="1">
      <w:start w:val="1"/>
      <w:numFmt w:val="lowerLetter"/>
      <w:lvlText w:val="%5."/>
      <w:lvlJc w:val="left"/>
      <w:pPr>
        <w:ind w:left="4130" w:hanging="360"/>
      </w:pPr>
    </w:lvl>
    <w:lvl w:ilvl="5" w:tplc="0409001B" w:tentative="1">
      <w:start w:val="1"/>
      <w:numFmt w:val="lowerRoman"/>
      <w:lvlText w:val="%6."/>
      <w:lvlJc w:val="right"/>
      <w:pPr>
        <w:ind w:left="4850" w:hanging="180"/>
      </w:pPr>
    </w:lvl>
    <w:lvl w:ilvl="6" w:tplc="0409000F" w:tentative="1">
      <w:start w:val="1"/>
      <w:numFmt w:val="decimal"/>
      <w:lvlText w:val="%7."/>
      <w:lvlJc w:val="left"/>
      <w:pPr>
        <w:ind w:left="5570" w:hanging="360"/>
      </w:pPr>
    </w:lvl>
    <w:lvl w:ilvl="7" w:tplc="04090019" w:tentative="1">
      <w:start w:val="1"/>
      <w:numFmt w:val="lowerLetter"/>
      <w:lvlText w:val="%8."/>
      <w:lvlJc w:val="left"/>
      <w:pPr>
        <w:ind w:left="6290" w:hanging="360"/>
      </w:pPr>
    </w:lvl>
    <w:lvl w:ilvl="8" w:tplc="0409001B" w:tentative="1">
      <w:start w:val="1"/>
      <w:numFmt w:val="lowerRoman"/>
      <w:lvlText w:val="%9."/>
      <w:lvlJc w:val="right"/>
      <w:pPr>
        <w:ind w:left="7010" w:hanging="180"/>
      </w:pPr>
    </w:lvl>
  </w:abstractNum>
  <w:abstractNum w:abstractNumId="20">
    <w:nsid w:val="6C3C08E6"/>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nsid w:val="6D1E744F"/>
    <w:multiLevelType w:val="hybridMultilevel"/>
    <w:tmpl w:val="8FA41D18"/>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2">
    <w:nsid w:val="794D556E"/>
    <w:multiLevelType w:val="hybridMultilevel"/>
    <w:tmpl w:val="D0F62EC8"/>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18"/>
  </w:num>
  <w:num w:numId="3">
    <w:abstractNumId w:val="18"/>
  </w:num>
  <w:num w:numId="4">
    <w:abstractNumId w:val="18"/>
  </w:num>
  <w:num w:numId="5">
    <w:abstractNumId w:val="18"/>
  </w:num>
  <w:num w:numId="6">
    <w:abstractNumId w:val="18"/>
  </w:num>
  <w:num w:numId="7">
    <w:abstractNumId w:val="18"/>
  </w:num>
  <w:num w:numId="8">
    <w:abstractNumId w:val="18"/>
  </w:num>
  <w:num w:numId="9">
    <w:abstractNumId w:val="18"/>
  </w:num>
  <w:num w:numId="10">
    <w:abstractNumId w:val="2"/>
  </w:num>
  <w:num w:numId="11">
    <w:abstractNumId w:val="10"/>
  </w:num>
  <w:num w:numId="12">
    <w:abstractNumId w:val="18"/>
  </w:num>
  <w:num w:numId="13">
    <w:abstractNumId w:val="18"/>
  </w:num>
  <w:num w:numId="14">
    <w:abstractNumId w:val="18"/>
  </w:num>
  <w:num w:numId="15">
    <w:abstractNumId w:val="18"/>
  </w:num>
  <w:num w:numId="16">
    <w:abstractNumId w:val="12"/>
  </w:num>
  <w:num w:numId="17">
    <w:abstractNumId w:val="6"/>
  </w:num>
  <w:num w:numId="18">
    <w:abstractNumId w:val="9"/>
  </w:num>
  <w:num w:numId="19">
    <w:abstractNumId w:val="0"/>
  </w:num>
  <w:num w:numId="20">
    <w:abstractNumId w:val="18"/>
  </w:num>
  <w:num w:numId="21">
    <w:abstractNumId w:val="22"/>
  </w:num>
  <w:num w:numId="22">
    <w:abstractNumId w:val="5"/>
  </w:num>
  <w:num w:numId="23">
    <w:abstractNumId w:val="18"/>
  </w:num>
  <w:num w:numId="24">
    <w:abstractNumId w:val="1"/>
  </w:num>
  <w:num w:numId="25">
    <w:abstractNumId w:val="17"/>
  </w:num>
  <w:num w:numId="26">
    <w:abstractNumId w:val="18"/>
  </w:num>
  <w:num w:numId="27">
    <w:abstractNumId w:val="18"/>
  </w:num>
  <w:num w:numId="28">
    <w:abstractNumId w:val="8"/>
  </w:num>
  <w:num w:numId="29">
    <w:abstractNumId w:val="11"/>
  </w:num>
  <w:num w:numId="30">
    <w:abstractNumId w:val="20"/>
  </w:num>
  <w:num w:numId="31">
    <w:abstractNumId w:val="4"/>
  </w:num>
  <w:num w:numId="32">
    <w:abstractNumId w:val="14"/>
  </w:num>
  <w:num w:numId="33">
    <w:abstractNumId w:val="13"/>
  </w:num>
  <w:num w:numId="34">
    <w:abstractNumId w:val="18"/>
  </w:num>
  <w:num w:numId="35">
    <w:abstractNumId w:val="16"/>
  </w:num>
  <w:num w:numId="36">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
  </w:num>
  <w:num w:numId="38">
    <w:abstractNumId w:val="21"/>
  </w:num>
  <w:num w:numId="39">
    <w:abstractNumId w:val="7"/>
  </w:num>
  <w:num w:numId="40">
    <w:abstractNumId w:val="18"/>
  </w:num>
  <w:num w:numId="41">
    <w:abstractNumId w:val="18"/>
  </w:num>
  <w:num w:numId="42">
    <w:abstractNumId w:val="18"/>
  </w:num>
  <w:num w:numId="43">
    <w:abstractNumId w:val="18"/>
  </w:num>
  <w:num w:numId="44">
    <w:abstractNumId w:val="18"/>
  </w:num>
  <w:num w:numId="45">
    <w:abstractNumId w:val="18"/>
  </w:num>
  <w:num w:numId="46">
    <w:abstractNumId w:val="18"/>
  </w:num>
  <w:num w:numId="47">
    <w:abstractNumId w:val="18"/>
  </w:num>
  <w:num w:numId="48">
    <w:abstractNumId w:val="15"/>
  </w:num>
  <w:num w:numId="49">
    <w:abstractNumId w:val="18"/>
  </w:num>
  <w:num w:numId="50">
    <w:abstractNumId w:val="18"/>
  </w:num>
  <w:num w:numId="51">
    <w:abstractNumId w:val="18"/>
  </w:num>
  <w:num w:numId="52">
    <w:abstractNumId w:val="18"/>
  </w:num>
  <w:num w:numId="53">
    <w:abstractNumId w:val="18"/>
  </w:num>
  <w:num w:numId="54">
    <w:abstractNumId w:val="18"/>
  </w:num>
  <w:num w:numId="55">
    <w:abstractNumId w:val="18"/>
  </w:num>
  <w:num w:numId="56">
    <w:abstractNumId w:val="18"/>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bordersDoNotSurroundFooter/>
  <w:proofState w:spelling="clean" w:grammar="clean"/>
  <w:revisionView w:markup="0"/>
  <w:trackRevisions/>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CAE"/>
    <w:rsid w:val="00002A6A"/>
    <w:rsid w:val="00003EA7"/>
    <w:rsid w:val="000073E8"/>
    <w:rsid w:val="000260C4"/>
    <w:rsid w:val="000343B7"/>
    <w:rsid w:val="000375F5"/>
    <w:rsid w:val="00050432"/>
    <w:rsid w:val="00051DB2"/>
    <w:rsid w:val="00056FAD"/>
    <w:rsid w:val="00060C15"/>
    <w:rsid w:val="00060F10"/>
    <w:rsid w:val="000610BB"/>
    <w:rsid w:val="00064A7F"/>
    <w:rsid w:val="000651D0"/>
    <w:rsid w:val="00066B2A"/>
    <w:rsid w:val="000712B3"/>
    <w:rsid w:val="000732F3"/>
    <w:rsid w:val="000759B5"/>
    <w:rsid w:val="0007799C"/>
    <w:rsid w:val="0008636D"/>
    <w:rsid w:val="00090B33"/>
    <w:rsid w:val="00095F78"/>
    <w:rsid w:val="000A3C5D"/>
    <w:rsid w:val="000B493B"/>
    <w:rsid w:val="000B4FD3"/>
    <w:rsid w:val="000B7751"/>
    <w:rsid w:val="000C26FD"/>
    <w:rsid w:val="000C3BDF"/>
    <w:rsid w:val="000C6736"/>
    <w:rsid w:val="000C7889"/>
    <w:rsid w:val="000C7D89"/>
    <w:rsid w:val="000D2950"/>
    <w:rsid w:val="000D66F4"/>
    <w:rsid w:val="000E793E"/>
    <w:rsid w:val="000F5E2B"/>
    <w:rsid w:val="001035FF"/>
    <w:rsid w:val="00106B36"/>
    <w:rsid w:val="00107B24"/>
    <w:rsid w:val="00111B67"/>
    <w:rsid w:val="00112937"/>
    <w:rsid w:val="001172F5"/>
    <w:rsid w:val="001203BF"/>
    <w:rsid w:val="00120EEA"/>
    <w:rsid w:val="00135B28"/>
    <w:rsid w:val="00136A12"/>
    <w:rsid w:val="00136BD3"/>
    <w:rsid w:val="00146AFF"/>
    <w:rsid w:val="00150792"/>
    <w:rsid w:val="00151B9C"/>
    <w:rsid w:val="001545D5"/>
    <w:rsid w:val="00154A45"/>
    <w:rsid w:val="00155BD5"/>
    <w:rsid w:val="001627D3"/>
    <w:rsid w:val="00163A42"/>
    <w:rsid w:val="00164C03"/>
    <w:rsid w:val="00166A63"/>
    <w:rsid w:val="00176491"/>
    <w:rsid w:val="001778ED"/>
    <w:rsid w:val="00190B31"/>
    <w:rsid w:val="00194102"/>
    <w:rsid w:val="001960E1"/>
    <w:rsid w:val="001B75C1"/>
    <w:rsid w:val="001C1FB8"/>
    <w:rsid w:val="001C694E"/>
    <w:rsid w:val="001E0C18"/>
    <w:rsid w:val="001E6012"/>
    <w:rsid w:val="001F0521"/>
    <w:rsid w:val="001F0F38"/>
    <w:rsid w:val="001F384C"/>
    <w:rsid w:val="001F4BC2"/>
    <w:rsid w:val="001F4C20"/>
    <w:rsid w:val="001F5E9E"/>
    <w:rsid w:val="00203E25"/>
    <w:rsid w:val="00204253"/>
    <w:rsid w:val="0020495C"/>
    <w:rsid w:val="002054CA"/>
    <w:rsid w:val="00206F6D"/>
    <w:rsid w:val="00210C9D"/>
    <w:rsid w:val="002127AB"/>
    <w:rsid w:val="00223B1D"/>
    <w:rsid w:val="00225EA4"/>
    <w:rsid w:val="002423D2"/>
    <w:rsid w:val="00242ED3"/>
    <w:rsid w:val="00243385"/>
    <w:rsid w:val="002448E2"/>
    <w:rsid w:val="00251A93"/>
    <w:rsid w:val="00251F04"/>
    <w:rsid w:val="00277CAE"/>
    <w:rsid w:val="00282001"/>
    <w:rsid w:val="00284A63"/>
    <w:rsid w:val="00286246"/>
    <w:rsid w:val="0029536E"/>
    <w:rsid w:val="00295AA1"/>
    <w:rsid w:val="002A0054"/>
    <w:rsid w:val="002A26D3"/>
    <w:rsid w:val="002A41DB"/>
    <w:rsid w:val="002A442A"/>
    <w:rsid w:val="002C1933"/>
    <w:rsid w:val="002C33B4"/>
    <w:rsid w:val="002D7982"/>
    <w:rsid w:val="002E06B2"/>
    <w:rsid w:val="002E0B66"/>
    <w:rsid w:val="002E3096"/>
    <w:rsid w:val="002E3CE1"/>
    <w:rsid w:val="002E69A9"/>
    <w:rsid w:val="002F2BA6"/>
    <w:rsid w:val="002F4BF3"/>
    <w:rsid w:val="002F5CF2"/>
    <w:rsid w:val="002F6B00"/>
    <w:rsid w:val="002F6CE2"/>
    <w:rsid w:val="003039CF"/>
    <w:rsid w:val="00311120"/>
    <w:rsid w:val="00315274"/>
    <w:rsid w:val="003165D3"/>
    <w:rsid w:val="003224C9"/>
    <w:rsid w:val="00333836"/>
    <w:rsid w:val="0033389A"/>
    <w:rsid w:val="00343C97"/>
    <w:rsid w:val="003472FF"/>
    <w:rsid w:val="00355C25"/>
    <w:rsid w:val="00357B10"/>
    <w:rsid w:val="00372EE8"/>
    <w:rsid w:val="00384EE5"/>
    <w:rsid w:val="00387427"/>
    <w:rsid w:val="00394B71"/>
    <w:rsid w:val="00396AA6"/>
    <w:rsid w:val="003D1B09"/>
    <w:rsid w:val="003F653F"/>
    <w:rsid w:val="003F7B35"/>
    <w:rsid w:val="004020FD"/>
    <w:rsid w:val="004116DA"/>
    <w:rsid w:val="00431000"/>
    <w:rsid w:val="00443168"/>
    <w:rsid w:val="004468F0"/>
    <w:rsid w:val="00446B03"/>
    <w:rsid w:val="00446F65"/>
    <w:rsid w:val="00451827"/>
    <w:rsid w:val="00456EDE"/>
    <w:rsid w:val="00463F1D"/>
    <w:rsid w:val="00467AE1"/>
    <w:rsid w:val="00481173"/>
    <w:rsid w:val="00481964"/>
    <w:rsid w:val="00483E01"/>
    <w:rsid w:val="00486651"/>
    <w:rsid w:val="0049092C"/>
    <w:rsid w:val="00492B41"/>
    <w:rsid w:val="004A1DD9"/>
    <w:rsid w:val="004A4EB6"/>
    <w:rsid w:val="004A6707"/>
    <w:rsid w:val="004B6EE4"/>
    <w:rsid w:val="004D3F2B"/>
    <w:rsid w:val="004D4CA5"/>
    <w:rsid w:val="004E0A5F"/>
    <w:rsid w:val="004E61F8"/>
    <w:rsid w:val="004E76A1"/>
    <w:rsid w:val="0050257A"/>
    <w:rsid w:val="005040DA"/>
    <w:rsid w:val="00504B1D"/>
    <w:rsid w:val="005064D5"/>
    <w:rsid w:val="00513BD4"/>
    <w:rsid w:val="00514947"/>
    <w:rsid w:val="0051601F"/>
    <w:rsid w:val="00521065"/>
    <w:rsid w:val="0052169E"/>
    <w:rsid w:val="00541794"/>
    <w:rsid w:val="00546BC0"/>
    <w:rsid w:val="005633F5"/>
    <w:rsid w:val="00566051"/>
    <w:rsid w:val="0056717A"/>
    <w:rsid w:val="00585417"/>
    <w:rsid w:val="005854AB"/>
    <w:rsid w:val="005907D6"/>
    <w:rsid w:val="00591230"/>
    <w:rsid w:val="00594FDF"/>
    <w:rsid w:val="005968DD"/>
    <w:rsid w:val="005971DE"/>
    <w:rsid w:val="00597387"/>
    <w:rsid w:val="005A329E"/>
    <w:rsid w:val="005C46A4"/>
    <w:rsid w:val="005C5649"/>
    <w:rsid w:val="005C689C"/>
    <w:rsid w:val="005D167D"/>
    <w:rsid w:val="005D1710"/>
    <w:rsid w:val="005E50D5"/>
    <w:rsid w:val="005E646E"/>
    <w:rsid w:val="005E7842"/>
    <w:rsid w:val="005F2D43"/>
    <w:rsid w:val="00601F3F"/>
    <w:rsid w:val="00603295"/>
    <w:rsid w:val="00604680"/>
    <w:rsid w:val="0060680E"/>
    <w:rsid w:val="00610445"/>
    <w:rsid w:val="00610AED"/>
    <w:rsid w:val="00615297"/>
    <w:rsid w:val="006154DB"/>
    <w:rsid w:val="006174A6"/>
    <w:rsid w:val="00620653"/>
    <w:rsid w:val="00621C72"/>
    <w:rsid w:val="00623949"/>
    <w:rsid w:val="00624D8B"/>
    <w:rsid w:val="00630F37"/>
    <w:rsid w:val="00632F28"/>
    <w:rsid w:val="00636AE1"/>
    <w:rsid w:val="00643AE3"/>
    <w:rsid w:val="00646CBE"/>
    <w:rsid w:val="0066750E"/>
    <w:rsid w:val="00672BE9"/>
    <w:rsid w:val="006779BD"/>
    <w:rsid w:val="006843EA"/>
    <w:rsid w:val="006860AD"/>
    <w:rsid w:val="00692DC3"/>
    <w:rsid w:val="006A00A1"/>
    <w:rsid w:val="006B0807"/>
    <w:rsid w:val="006B1A9C"/>
    <w:rsid w:val="006C0C83"/>
    <w:rsid w:val="006C1EB7"/>
    <w:rsid w:val="006C3AC2"/>
    <w:rsid w:val="006C42E5"/>
    <w:rsid w:val="006C4595"/>
    <w:rsid w:val="006E5FFD"/>
    <w:rsid w:val="006F16B2"/>
    <w:rsid w:val="006F2405"/>
    <w:rsid w:val="0070000E"/>
    <w:rsid w:val="007121DE"/>
    <w:rsid w:val="00716987"/>
    <w:rsid w:val="00721E7E"/>
    <w:rsid w:val="007221B2"/>
    <w:rsid w:val="00732DDE"/>
    <w:rsid w:val="0073334A"/>
    <w:rsid w:val="00740F64"/>
    <w:rsid w:val="007411AD"/>
    <w:rsid w:val="0075655F"/>
    <w:rsid w:val="0075758E"/>
    <w:rsid w:val="007632A7"/>
    <w:rsid w:val="00766DCD"/>
    <w:rsid w:val="00772E2B"/>
    <w:rsid w:val="00777615"/>
    <w:rsid w:val="00790A9A"/>
    <w:rsid w:val="00794459"/>
    <w:rsid w:val="0079685F"/>
    <w:rsid w:val="007A121E"/>
    <w:rsid w:val="007A19E2"/>
    <w:rsid w:val="007A20D8"/>
    <w:rsid w:val="007B47E6"/>
    <w:rsid w:val="007B68FE"/>
    <w:rsid w:val="007D1139"/>
    <w:rsid w:val="007D159F"/>
    <w:rsid w:val="007D3A29"/>
    <w:rsid w:val="007D5504"/>
    <w:rsid w:val="007E1A1D"/>
    <w:rsid w:val="007E7C4B"/>
    <w:rsid w:val="007F5154"/>
    <w:rsid w:val="007F63BB"/>
    <w:rsid w:val="00801459"/>
    <w:rsid w:val="0082121F"/>
    <w:rsid w:val="00822739"/>
    <w:rsid w:val="00835131"/>
    <w:rsid w:val="00842A85"/>
    <w:rsid w:val="0084523B"/>
    <w:rsid w:val="00846B25"/>
    <w:rsid w:val="0084778A"/>
    <w:rsid w:val="0086613D"/>
    <w:rsid w:val="00872BBF"/>
    <w:rsid w:val="008835D4"/>
    <w:rsid w:val="008920EB"/>
    <w:rsid w:val="00892640"/>
    <w:rsid w:val="00895A57"/>
    <w:rsid w:val="008A1BFF"/>
    <w:rsid w:val="008B3FDE"/>
    <w:rsid w:val="008B4E4B"/>
    <w:rsid w:val="008B5E1B"/>
    <w:rsid w:val="008B68D8"/>
    <w:rsid w:val="008C0BED"/>
    <w:rsid w:val="008C154A"/>
    <w:rsid w:val="008C46F7"/>
    <w:rsid w:val="008D005D"/>
    <w:rsid w:val="008D14E1"/>
    <w:rsid w:val="008D78B6"/>
    <w:rsid w:val="008E0A8F"/>
    <w:rsid w:val="008E2510"/>
    <w:rsid w:val="008E6B2D"/>
    <w:rsid w:val="00902290"/>
    <w:rsid w:val="0090596F"/>
    <w:rsid w:val="00905E31"/>
    <w:rsid w:val="009141F2"/>
    <w:rsid w:val="009253EA"/>
    <w:rsid w:val="00930FC0"/>
    <w:rsid w:val="009453D7"/>
    <w:rsid w:val="00951B16"/>
    <w:rsid w:val="0095533E"/>
    <w:rsid w:val="0096731C"/>
    <w:rsid w:val="00970A6B"/>
    <w:rsid w:val="00974ECD"/>
    <w:rsid w:val="00975966"/>
    <w:rsid w:val="0099507F"/>
    <w:rsid w:val="009B7711"/>
    <w:rsid w:val="009C260B"/>
    <w:rsid w:val="009C4A86"/>
    <w:rsid w:val="009C6ABE"/>
    <w:rsid w:val="009D283E"/>
    <w:rsid w:val="009E140A"/>
    <w:rsid w:val="009F6297"/>
    <w:rsid w:val="00A06EE9"/>
    <w:rsid w:val="00A0781B"/>
    <w:rsid w:val="00A21707"/>
    <w:rsid w:val="00A2182F"/>
    <w:rsid w:val="00A2280B"/>
    <w:rsid w:val="00A24F24"/>
    <w:rsid w:val="00A25BCB"/>
    <w:rsid w:val="00A32238"/>
    <w:rsid w:val="00A33AEF"/>
    <w:rsid w:val="00A4398D"/>
    <w:rsid w:val="00A548F3"/>
    <w:rsid w:val="00A6548D"/>
    <w:rsid w:val="00A65578"/>
    <w:rsid w:val="00A662AC"/>
    <w:rsid w:val="00A73900"/>
    <w:rsid w:val="00A9061E"/>
    <w:rsid w:val="00A93E6B"/>
    <w:rsid w:val="00A95911"/>
    <w:rsid w:val="00AA5105"/>
    <w:rsid w:val="00AA72E1"/>
    <w:rsid w:val="00AB37C9"/>
    <w:rsid w:val="00AB3E6E"/>
    <w:rsid w:val="00AC1B0B"/>
    <w:rsid w:val="00AC24B2"/>
    <w:rsid w:val="00AD0690"/>
    <w:rsid w:val="00AD1CE4"/>
    <w:rsid w:val="00AD2DB5"/>
    <w:rsid w:val="00AD56EE"/>
    <w:rsid w:val="00AD57E9"/>
    <w:rsid w:val="00AD6700"/>
    <w:rsid w:val="00AE1797"/>
    <w:rsid w:val="00AF14AC"/>
    <w:rsid w:val="00AF16BE"/>
    <w:rsid w:val="00AF6959"/>
    <w:rsid w:val="00B01713"/>
    <w:rsid w:val="00B02792"/>
    <w:rsid w:val="00B02B35"/>
    <w:rsid w:val="00B04B9F"/>
    <w:rsid w:val="00B10447"/>
    <w:rsid w:val="00B171D2"/>
    <w:rsid w:val="00B215FB"/>
    <w:rsid w:val="00B21C62"/>
    <w:rsid w:val="00B3456A"/>
    <w:rsid w:val="00B537AF"/>
    <w:rsid w:val="00B72E4F"/>
    <w:rsid w:val="00B87C8D"/>
    <w:rsid w:val="00B92A9D"/>
    <w:rsid w:val="00B96AEC"/>
    <w:rsid w:val="00BA5AAE"/>
    <w:rsid w:val="00BA6EA7"/>
    <w:rsid w:val="00BB5B45"/>
    <w:rsid w:val="00BB76F7"/>
    <w:rsid w:val="00BC6A7F"/>
    <w:rsid w:val="00BD4A29"/>
    <w:rsid w:val="00BE0442"/>
    <w:rsid w:val="00BE072A"/>
    <w:rsid w:val="00BE4B9C"/>
    <w:rsid w:val="00BE5487"/>
    <w:rsid w:val="00BE5705"/>
    <w:rsid w:val="00BE791A"/>
    <w:rsid w:val="00BF23F5"/>
    <w:rsid w:val="00BF3AD8"/>
    <w:rsid w:val="00BF6D13"/>
    <w:rsid w:val="00C055C8"/>
    <w:rsid w:val="00C06596"/>
    <w:rsid w:val="00C06720"/>
    <w:rsid w:val="00C14FA8"/>
    <w:rsid w:val="00C22697"/>
    <w:rsid w:val="00C23E55"/>
    <w:rsid w:val="00C31A2F"/>
    <w:rsid w:val="00C46288"/>
    <w:rsid w:val="00C53D67"/>
    <w:rsid w:val="00C56168"/>
    <w:rsid w:val="00C6335B"/>
    <w:rsid w:val="00C922DA"/>
    <w:rsid w:val="00C92324"/>
    <w:rsid w:val="00C96A91"/>
    <w:rsid w:val="00CA27B7"/>
    <w:rsid w:val="00CA4534"/>
    <w:rsid w:val="00CA4C35"/>
    <w:rsid w:val="00CA6758"/>
    <w:rsid w:val="00CA7DBF"/>
    <w:rsid w:val="00CC189A"/>
    <w:rsid w:val="00CC3B08"/>
    <w:rsid w:val="00CC4081"/>
    <w:rsid w:val="00CC4158"/>
    <w:rsid w:val="00CD2D4A"/>
    <w:rsid w:val="00CE06C7"/>
    <w:rsid w:val="00CE624E"/>
    <w:rsid w:val="00CF2CC6"/>
    <w:rsid w:val="00CF3C36"/>
    <w:rsid w:val="00D12C92"/>
    <w:rsid w:val="00D225FB"/>
    <w:rsid w:val="00D226BA"/>
    <w:rsid w:val="00D37AAB"/>
    <w:rsid w:val="00D40231"/>
    <w:rsid w:val="00D4706A"/>
    <w:rsid w:val="00D47978"/>
    <w:rsid w:val="00D514AA"/>
    <w:rsid w:val="00D548E7"/>
    <w:rsid w:val="00D605B3"/>
    <w:rsid w:val="00D74FF1"/>
    <w:rsid w:val="00D7573C"/>
    <w:rsid w:val="00D778DC"/>
    <w:rsid w:val="00D77A37"/>
    <w:rsid w:val="00D85570"/>
    <w:rsid w:val="00D85746"/>
    <w:rsid w:val="00D92FD5"/>
    <w:rsid w:val="00D96741"/>
    <w:rsid w:val="00DB7DC2"/>
    <w:rsid w:val="00DB7EAF"/>
    <w:rsid w:val="00DD4EF4"/>
    <w:rsid w:val="00DE1E62"/>
    <w:rsid w:val="00DE4E74"/>
    <w:rsid w:val="00DF215B"/>
    <w:rsid w:val="00DF216E"/>
    <w:rsid w:val="00DF5661"/>
    <w:rsid w:val="00DF6461"/>
    <w:rsid w:val="00DF7710"/>
    <w:rsid w:val="00DF7C34"/>
    <w:rsid w:val="00E03650"/>
    <w:rsid w:val="00E06797"/>
    <w:rsid w:val="00E15BD9"/>
    <w:rsid w:val="00E3051D"/>
    <w:rsid w:val="00E31182"/>
    <w:rsid w:val="00E31484"/>
    <w:rsid w:val="00E34B97"/>
    <w:rsid w:val="00E35885"/>
    <w:rsid w:val="00E36F7F"/>
    <w:rsid w:val="00E403E3"/>
    <w:rsid w:val="00E40743"/>
    <w:rsid w:val="00E47641"/>
    <w:rsid w:val="00E57963"/>
    <w:rsid w:val="00E64156"/>
    <w:rsid w:val="00E666B7"/>
    <w:rsid w:val="00E7101C"/>
    <w:rsid w:val="00E712AB"/>
    <w:rsid w:val="00E775B3"/>
    <w:rsid w:val="00E82D78"/>
    <w:rsid w:val="00E87A8F"/>
    <w:rsid w:val="00E91D62"/>
    <w:rsid w:val="00EA0239"/>
    <w:rsid w:val="00EA22A3"/>
    <w:rsid w:val="00EA551F"/>
    <w:rsid w:val="00EB51CA"/>
    <w:rsid w:val="00EC4D4B"/>
    <w:rsid w:val="00EC7106"/>
    <w:rsid w:val="00ED3705"/>
    <w:rsid w:val="00ED52A3"/>
    <w:rsid w:val="00EE03CD"/>
    <w:rsid w:val="00EF0C03"/>
    <w:rsid w:val="00EF3352"/>
    <w:rsid w:val="00EF3F1F"/>
    <w:rsid w:val="00EF4775"/>
    <w:rsid w:val="00F00D9E"/>
    <w:rsid w:val="00F024F0"/>
    <w:rsid w:val="00F200B4"/>
    <w:rsid w:val="00F2028C"/>
    <w:rsid w:val="00F20E1F"/>
    <w:rsid w:val="00F323CC"/>
    <w:rsid w:val="00F37A19"/>
    <w:rsid w:val="00F44B86"/>
    <w:rsid w:val="00F56C75"/>
    <w:rsid w:val="00F610DE"/>
    <w:rsid w:val="00F640FA"/>
    <w:rsid w:val="00F664FD"/>
    <w:rsid w:val="00F66FDF"/>
    <w:rsid w:val="00F712E7"/>
    <w:rsid w:val="00F92EBC"/>
    <w:rsid w:val="00F94D72"/>
    <w:rsid w:val="00FA260B"/>
    <w:rsid w:val="00FA6D79"/>
    <w:rsid w:val="00FB3990"/>
    <w:rsid w:val="00FB4F24"/>
    <w:rsid w:val="00FC00A8"/>
    <w:rsid w:val="00FC41C2"/>
    <w:rsid w:val="00FC54D3"/>
    <w:rsid w:val="00FD01DC"/>
    <w:rsid w:val="00FD2107"/>
    <w:rsid w:val="00FD7352"/>
    <w:rsid w:val="00FE6EAF"/>
    <w:rsid w:val="00FF0A0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93E6B"/>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1120"/>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1120"/>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311120"/>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11120"/>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11120"/>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11120"/>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11120"/>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11120"/>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93E6B"/>
    <w:rPr>
      <w:b/>
      <w:bCs/>
      <w:kern w:val="44"/>
      <w:sz w:val="44"/>
      <w:szCs w:val="44"/>
    </w:rPr>
  </w:style>
  <w:style w:type="character" w:customStyle="1" w:styleId="2Char">
    <w:name w:val="标题 2 Char"/>
    <w:basedOn w:val="a0"/>
    <w:link w:val="2"/>
    <w:uiPriority w:val="9"/>
    <w:rsid w:val="0031112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1120"/>
    <w:rPr>
      <w:b/>
      <w:bCs/>
      <w:sz w:val="32"/>
      <w:szCs w:val="32"/>
    </w:rPr>
  </w:style>
  <w:style w:type="character" w:customStyle="1" w:styleId="4Char">
    <w:name w:val="标题 4 Char"/>
    <w:basedOn w:val="a0"/>
    <w:link w:val="4"/>
    <w:uiPriority w:val="9"/>
    <w:rsid w:val="00311120"/>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11120"/>
    <w:rPr>
      <w:b/>
      <w:bCs/>
      <w:sz w:val="28"/>
      <w:szCs w:val="28"/>
    </w:rPr>
  </w:style>
  <w:style w:type="character" w:customStyle="1" w:styleId="6Char">
    <w:name w:val="标题 6 Char"/>
    <w:basedOn w:val="a0"/>
    <w:link w:val="6"/>
    <w:uiPriority w:val="9"/>
    <w:semiHidden/>
    <w:rsid w:val="00311120"/>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11120"/>
    <w:rPr>
      <w:b/>
      <w:bCs/>
      <w:sz w:val="24"/>
      <w:szCs w:val="24"/>
    </w:rPr>
  </w:style>
  <w:style w:type="character" w:customStyle="1" w:styleId="8Char">
    <w:name w:val="标题 8 Char"/>
    <w:basedOn w:val="a0"/>
    <w:link w:val="8"/>
    <w:uiPriority w:val="9"/>
    <w:semiHidden/>
    <w:rsid w:val="00311120"/>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11120"/>
    <w:rPr>
      <w:rFonts w:asciiTheme="majorHAnsi" w:eastAsiaTheme="majorEastAsia" w:hAnsiTheme="majorHAnsi" w:cstheme="majorBidi"/>
      <w:szCs w:val="21"/>
    </w:rPr>
  </w:style>
  <w:style w:type="paragraph" w:styleId="a3">
    <w:name w:val="List Paragraph"/>
    <w:basedOn w:val="a"/>
    <w:uiPriority w:val="34"/>
    <w:qFormat/>
    <w:rsid w:val="00636AE1"/>
    <w:pPr>
      <w:ind w:firstLineChars="200" w:firstLine="420"/>
    </w:pPr>
  </w:style>
  <w:style w:type="paragraph" w:styleId="a4">
    <w:name w:val="annotation text"/>
    <w:basedOn w:val="a"/>
    <w:link w:val="Char"/>
    <w:semiHidden/>
    <w:rsid w:val="00AF14AC"/>
    <w:pPr>
      <w:widowControl/>
      <w:jc w:val="left"/>
    </w:pPr>
    <w:rPr>
      <w:rFonts w:ascii="Times New Roman" w:eastAsia="宋体" w:hAnsi="Times New Roman" w:cs="Times New Roman"/>
      <w:kern w:val="0"/>
      <w:sz w:val="24"/>
      <w:szCs w:val="24"/>
    </w:rPr>
  </w:style>
  <w:style w:type="character" w:customStyle="1" w:styleId="Char">
    <w:name w:val="批注文字 Char"/>
    <w:basedOn w:val="a0"/>
    <w:link w:val="a4"/>
    <w:semiHidden/>
    <w:rsid w:val="00AF14AC"/>
    <w:rPr>
      <w:rFonts w:ascii="Times New Roman" w:eastAsia="宋体" w:hAnsi="Times New Roman" w:cs="Times New Roman"/>
      <w:kern w:val="0"/>
      <w:sz w:val="24"/>
      <w:szCs w:val="24"/>
    </w:rPr>
  </w:style>
  <w:style w:type="paragraph" w:styleId="20">
    <w:name w:val="Body Text 2"/>
    <w:aliases w:val="正文文字 2"/>
    <w:basedOn w:val="a"/>
    <w:link w:val="2Char0"/>
    <w:rsid w:val="00AF14AC"/>
    <w:pPr>
      <w:widowControl/>
      <w:spacing w:line="360" w:lineRule="auto"/>
      <w:jc w:val="left"/>
    </w:pPr>
    <w:rPr>
      <w:rFonts w:ascii="宋体" w:eastAsia="宋体" w:hAnsi="宋体" w:cs="Times New Roman"/>
      <w:bCs/>
      <w:color w:val="0000FF"/>
      <w:kern w:val="0"/>
      <w:sz w:val="24"/>
      <w:szCs w:val="24"/>
    </w:rPr>
  </w:style>
  <w:style w:type="character" w:customStyle="1" w:styleId="2Char0">
    <w:name w:val="正文文本 2 Char"/>
    <w:aliases w:val="正文文字 2 Char"/>
    <w:basedOn w:val="a0"/>
    <w:link w:val="20"/>
    <w:rsid w:val="00AF14AC"/>
    <w:rPr>
      <w:rFonts w:ascii="宋体" w:eastAsia="宋体" w:hAnsi="宋体" w:cs="Times New Roman"/>
      <w:bCs/>
      <w:color w:val="0000FF"/>
      <w:kern w:val="0"/>
      <w:sz w:val="24"/>
      <w:szCs w:val="24"/>
    </w:rPr>
  </w:style>
  <w:style w:type="paragraph" w:styleId="10">
    <w:name w:val="toc 1"/>
    <w:basedOn w:val="a"/>
    <w:next w:val="a"/>
    <w:autoRedefine/>
    <w:uiPriority w:val="39"/>
    <w:unhideWhenUsed/>
    <w:rsid w:val="00BE791A"/>
    <w:pPr>
      <w:tabs>
        <w:tab w:val="left" w:pos="420"/>
        <w:tab w:val="right" w:leader="dot" w:pos="8296"/>
      </w:tabs>
      <w:spacing w:before="120" w:after="120"/>
      <w:jc w:val="center"/>
    </w:pPr>
    <w:rPr>
      <w:rFonts w:cstheme="minorHAnsi"/>
      <w:b/>
      <w:bCs/>
      <w:caps/>
      <w:sz w:val="20"/>
      <w:szCs w:val="20"/>
    </w:rPr>
  </w:style>
  <w:style w:type="paragraph" w:styleId="21">
    <w:name w:val="toc 2"/>
    <w:basedOn w:val="a"/>
    <w:next w:val="a"/>
    <w:autoRedefine/>
    <w:uiPriority w:val="39"/>
    <w:unhideWhenUsed/>
    <w:rsid w:val="00AF14AC"/>
    <w:pPr>
      <w:ind w:left="210"/>
      <w:jc w:val="left"/>
    </w:pPr>
    <w:rPr>
      <w:rFonts w:cstheme="minorHAnsi"/>
      <w:smallCaps/>
      <w:sz w:val="20"/>
      <w:szCs w:val="20"/>
    </w:rPr>
  </w:style>
  <w:style w:type="paragraph" w:styleId="30">
    <w:name w:val="toc 3"/>
    <w:basedOn w:val="a"/>
    <w:next w:val="a"/>
    <w:autoRedefine/>
    <w:uiPriority w:val="39"/>
    <w:unhideWhenUsed/>
    <w:rsid w:val="00AF14AC"/>
    <w:pPr>
      <w:ind w:left="420"/>
      <w:jc w:val="left"/>
    </w:pPr>
    <w:rPr>
      <w:rFonts w:cstheme="minorHAnsi"/>
      <w:i/>
      <w:iCs/>
      <w:sz w:val="20"/>
      <w:szCs w:val="20"/>
    </w:rPr>
  </w:style>
  <w:style w:type="paragraph" w:styleId="40">
    <w:name w:val="toc 4"/>
    <w:basedOn w:val="a"/>
    <w:next w:val="a"/>
    <w:autoRedefine/>
    <w:uiPriority w:val="39"/>
    <w:unhideWhenUsed/>
    <w:rsid w:val="00AF14AC"/>
    <w:pPr>
      <w:ind w:left="630"/>
      <w:jc w:val="left"/>
    </w:pPr>
    <w:rPr>
      <w:rFonts w:cstheme="minorHAnsi"/>
      <w:sz w:val="18"/>
      <w:szCs w:val="18"/>
    </w:rPr>
  </w:style>
  <w:style w:type="paragraph" w:styleId="50">
    <w:name w:val="toc 5"/>
    <w:basedOn w:val="a"/>
    <w:next w:val="a"/>
    <w:autoRedefine/>
    <w:uiPriority w:val="39"/>
    <w:unhideWhenUsed/>
    <w:rsid w:val="00AF14AC"/>
    <w:pPr>
      <w:ind w:left="840"/>
      <w:jc w:val="left"/>
    </w:pPr>
    <w:rPr>
      <w:rFonts w:cstheme="minorHAnsi"/>
      <w:sz w:val="18"/>
      <w:szCs w:val="18"/>
    </w:rPr>
  </w:style>
  <w:style w:type="paragraph" w:styleId="60">
    <w:name w:val="toc 6"/>
    <w:basedOn w:val="a"/>
    <w:next w:val="a"/>
    <w:autoRedefine/>
    <w:uiPriority w:val="39"/>
    <w:unhideWhenUsed/>
    <w:rsid w:val="00AF14AC"/>
    <w:pPr>
      <w:ind w:left="1050"/>
      <w:jc w:val="left"/>
    </w:pPr>
    <w:rPr>
      <w:rFonts w:cstheme="minorHAnsi"/>
      <w:sz w:val="18"/>
      <w:szCs w:val="18"/>
    </w:rPr>
  </w:style>
  <w:style w:type="paragraph" w:styleId="70">
    <w:name w:val="toc 7"/>
    <w:basedOn w:val="a"/>
    <w:next w:val="a"/>
    <w:autoRedefine/>
    <w:uiPriority w:val="39"/>
    <w:unhideWhenUsed/>
    <w:rsid w:val="00AF14AC"/>
    <w:pPr>
      <w:ind w:left="1260"/>
      <w:jc w:val="left"/>
    </w:pPr>
    <w:rPr>
      <w:rFonts w:cstheme="minorHAnsi"/>
      <w:sz w:val="18"/>
      <w:szCs w:val="18"/>
    </w:rPr>
  </w:style>
  <w:style w:type="paragraph" w:styleId="80">
    <w:name w:val="toc 8"/>
    <w:basedOn w:val="a"/>
    <w:next w:val="a"/>
    <w:autoRedefine/>
    <w:uiPriority w:val="39"/>
    <w:unhideWhenUsed/>
    <w:rsid w:val="00AF14AC"/>
    <w:pPr>
      <w:ind w:left="1470"/>
      <w:jc w:val="left"/>
    </w:pPr>
    <w:rPr>
      <w:rFonts w:cstheme="minorHAnsi"/>
      <w:sz w:val="18"/>
      <w:szCs w:val="18"/>
    </w:rPr>
  </w:style>
  <w:style w:type="paragraph" w:styleId="90">
    <w:name w:val="toc 9"/>
    <w:basedOn w:val="a"/>
    <w:next w:val="a"/>
    <w:autoRedefine/>
    <w:uiPriority w:val="39"/>
    <w:unhideWhenUsed/>
    <w:rsid w:val="00AF14AC"/>
    <w:pPr>
      <w:ind w:left="1680"/>
      <w:jc w:val="left"/>
    </w:pPr>
    <w:rPr>
      <w:rFonts w:cstheme="minorHAnsi"/>
      <w:sz w:val="18"/>
      <w:szCs w:val="18"/>
    </w:rPr>
  </w:style>
  <w:style w:type="character" w:styleId="a5">
    <w:name w:val="Hyperlink"/>
    <w:basedOn w:val="a0"/>
    <w:uiPriority w:val="99"/>
    <w:unhideWhenUsed/>
    <w:rsid w:val="00AF14AC"/>
    <w:rPr>
      <w:color w:val="0000FF" w:themeColor="hyperlink"/>
      <w:u w:val="single"/>
    </w:rPr>
  </w:style>
  <w:style w:type="paragraph" w:styleId="a6">
    <w:name w:val="Balloon Text"/>
    <w:basedOn w:val="a"/>
    <w:link w:val="Char0"/>
    <w:uiPriority w:val="99"/>
    <w:semiHidden/>
    <w:unhideWhenUsed/>
    <w:rsid w:val="0066750E"/>
    <w:rPr>
      <w:sz w:val="18"/>
      <w:szCs w:val="18"/>
    </w:rPr>
  </w:style>
  <w:style w:type="character" w:customStyle="1" w:styleId="Char0">
    <w:name w:val="批注框文本 Char"/>
    <w:basedOn w:val="a0"/>
    <w:link w:val="a6"/>
    <w:uiPriority w:val="99"/>
    <w:semiHidden/>
    <w:rsid w:val="0066750E"/>
    <w:rPr>
      <w:sz w:val="18"/>
      <w:szCs w:val="18"/>
    </w:rPr>
  </w:style>
  <w:style w:type="character" w:customStyle="1" w:styleId="Char1">
    <w:name w:val="正文缩进 Char"/>
    <w:aliases w:val="LS-正文（首行缩2字） Char"/>
    <w:basedOn w:val="a0"/>
    <w:link w:val="a7"/>
    <w:locked/>
    <w:rsid w:val="007D3A29"/>
    <w:rPr>
      <w:rFonts w:ascii="新宋体" w:eastAsia="新宋体" w:hAnsi="宋体"/>
    </w:rPr>
  </w:style>
  <w:style w:type="paragraph" w:styleId="a7">
    <w:name w:val="Normal Indent"/>
    <w:aliases w:val="LS-正文（首行缩2字）"/>
    <w:basedOn w:val="a"/>
    <w:link w:val="Char1"/>
    <w:unhideWhenUsed/>
    <w:rsid w:val="007D3A29"/>
    <w:pPr>
      <w:widowControl/>
      <w:ind w:firstLine="420"/>
      <w:jc w:val="left"/>
    </w:pPr>
    <w:rPr>
      <w:rFonts w:ascii="新宋体" w:eastAsia="新宋体" w:hAnsi="宋体"/>
    </w:rPr>
  </w:style>
  <w:style w:type="character" w:styleId="a8">
    <w:name w:val="FollowedHyperlink"/>
    <w:basedOn w:val="a0"/>
    <w:uiPriority w:val="99"/>
    <w:semiHidden/>
    <w:unhideWhenUsed/>
    <w:rsid w:val="0056717A"/>
    <w:rPr>
      <w:color w:val="800080" w:themeColor="followedHyperlink"/>
      <w:u w:val="single"/>
    </w:rPr>
  </w:style>
  <w:style w:type="paragraph" w:styleId="a9">
    <w:name w:val="header"/>
    <w:basedOn w:val="a"/>
    <w:link w:val="Char2"/>
    <w:uiPriority w:val="99"/>
    <w:unhideWhenUsed/>
    <w:rsid w:val="00203E25"/>
    <w:pPr>
      <w:tabs>
        <w:tab w:val="center" w:pos="4320"/>
        <w:tab w:val="right" w:pos="8640"/>
      </w:tabs>
    </w:pPr>
  </w:style>
  <w:style w:type="character" w:customStyle="1" w:styleId="Char2">
    <w:name w:val="页眉 Char"/>
    <w:basedOn w:val="a0"/>
    <w:link w:val="a9"/>
    <w:uiPriority w:val="99"/>
    <w:rsid w:val="00203E25"/>
  </w:style>
  <w:style w:type="paragraph" w:styleId="aa">
    <w:name w:val="footer"/>
    <w:basedOn w:val="a"/>
    <w:link w:val="Char3"/>
    <w:uiPriority w:val="99"/>
    <w:unhideWhenUsed/>
    <w:rsid w:val="00203E25"/>
    <w:pPr>
      <w:tabs>
        <w:tab w:val="center" w:pos="4320"/>
        <w:tab w:val="right" w:pos="8640"/>
      </w:tabs>
    </w:pPr>
  </w:style>
  <w:style w:type="character" w:customStyle="1" w:styleId="Char3">
    <w:name w:val="页脚 Char"/>
    <w:basedOn w:val="a0"/>
    <w:link w:val="aa"/>
    <w:uiPriority w:val="99"/>
    <w:rsid w:val="00203E25"/>
  </w:style>
  <w:style w:type="table" w:styleId="ab">
    <w:name w:val="Table Grid"/>
    <w:basedOn w:val="a1"/>
    <w:uiPriority w:val="59"/>
    <w:rsid w:val="002F4B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uiPriority="0"/>
    <w:lsdException w:name="annotation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Body Text 2"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A93E6B"/>
    <w:pPr>
      <w:keepNext/>
      <w:keepLines/>
      <w:numPr>
        <w:numId w:val="2"/>
      </w:numPr>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311120"/>
    <w:pPr>
      <w:keepNext/>
      <w:keepLines/>
      <w:numPr>
        <w:ilvl w:val="1"/>
        <w:numId w:val="2"/>
      </w:numPr>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11120"/>
    <w:pPr>
      <w:keepNext/>
      <w:keepLines/>
      <w:numPr>
        <w:ilvl w:val="2"/>
        <w:numId w:val="2"/>
      </w:numPr>
      <w:spacing w:before="260" w:after="260" w:line="416" w:lineRule="auto"/>
      <w:outlineLvl w:val="2"/>
    </w:pPr>
    <w:rPr>
      <w:b/>
      <w:bCs/>
      <w:sz w:val="32"/>
      <w:szCs w:val="32"/>
    </w:rPr>
  </w:style>
  <w:style w:type="paragraph" w:styleId="4">
    <w:name w:val="heading 4"/>
    <w:basedOn w:val="a"/>
    <w:next w:val="a"/>
    <w:link w:val="4Char"/>
    <w:uiPriority w:val="9"/>
    <w:unhideWhenUsed/>
    <w:qFormat/>
    <w:rsid w:val="00311120"/>
    <w:pPr>
      <w:keepNext/>
      <w:keepLines/>
      <w:numPr>
        <w:ilvl w:val="3"/>
        <w:numId w:val="2"/>
      </w:numPr>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semiHidden/>
    <w:unhideWhenUsed/>
    <w:qFormat/>
    <w:rsid w:val="00311120"/>
    <w:pPr>
      <w:keepNext/>
      <w:keepLines/>
      <w:numPr>
        <w:ilvl w:val="4"/>
        <w:numId w:val="2"/>
      </w:numPr>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311120"/>
    <w:pPr>
      <w:keepNext/>
      <w:keepLines/>
      <w:numPr>
        <w:ilvl w:val="5"/>
        <w:numId w:val="2"/>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311120"/>
    <w:pPr>
      <w:keepNext/>
      <w:keepLines/>
      <w:numPr>
        <w:ilvl w:val="6"/>
        <w:numId w:val="2"/>
      </w:numPr>
      <w:spacing w:before="240" w:after="64" w:line="320" w:lineRule="auto"/>
      <w:outlineLvl w:val="6"/>
    </w:pPr>
    <w:rPr>
      <w:b/>
      <w:bCs/>
      <w:sz w:val="24"/>
      <w:szCs w:val="24"/>
    </w:rPr>
  </w:style>
  <w:style w:type="paragraph" w:styleId="8">
    <w:name w:val="heading 8"/>
    <w:basedOn w:val="a"/>
    <w:next w:val="a"/>
    <w:link w:val="8Char"/>
    <w:uiPriority w:val="9"/>
    <w:semiHidden/>
    <w:unhideWhenUsed/>
    <w:qFormat/>
    <w:rsid w:val="00311120"/>
    <w:pPr>
      <w:keepNext/>
      <w:keepLines/>
      <w:numPr>
        <w:ilvl w:val="7"/>
        <w:numId w:val="2"/>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311120"/>
    <w:pPr>
      <w:keepNext/>
      <w:keepLines/>
      <w:numPr>
        <w:ilvl w:val="8"/>
        <w:numId w:val="2"/>
      </w:numPr>
      <w:spacing w:before="240" w:after="64" w:line="320" w:lineRule="auto"/>
      <w:outlineLvl w:val="8"/>
    </w:pPr>
    <w:rPr>
      <w:rFonts w:asciiTheme="majorHAnsi" w:eastAsiaTheme="majorEastAsia" w:hAnsiTheme="majorHAnsi" w:cstheme="majorBidi"/>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A93E6B"/>
    <w:rPr>
      <w:b/>
      <w:bCs/>
      <w:kern w:val="44"/>
      <w:sz w:val="44"/>
      <w:szCs w:val="44"/>
    </w:rPr>
  </w:style>
  <w:style w:type="character" w:customStyle="1" w:styleId="2Char">
    <w:name w:val="标题 2 Char"/>
    <w:basedOn w:val="a0"/>
    <w:link w:val="2"/>
    <w:uiPriority w:val="9"/>
    <w:rsid w:val="00311120"/>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311120"/>
    <w:rPr>
      <w:b/>
      <w:bCs/>
      <w:sz w:val="32"/>
      <w:szCs w:val="32"/>
    </w:rPr>
  </w:style>
  <w:style w:type="character" w:customStyle="1" w:styleId="4Char">
    <w:name w:val="标题 4 Char"/>
    <w:basedOn w:val="a0"/>
    <w:link w:val="4"/>
    <w:uiPriority w:val="9"/>
    <w:rsid w:val="00311120"/>
    <w:rPr>
      <w:rFonts w:asciiTheme="majorHAnsi" w:eastAsiaTheme="majorEastAsia" w:hAnsiTheme="majorHAnsi" w:cstheme="majorBidi"/>
      <w:b/>
      <w:bCs/>
      <w:sz w:val="28"/>
      <w:szCs w:val="28"/>
    </w:rPr>
  </w:style>
  <w:style w:type="character" w:customStyle="1" w:styleId="5Char">
    <w:name w:val="标题 5 Char"/>
    <w:basedOn w:val="a0"/>
    <w:link w:val="5"/>
    <w:uiPriority w:val="9"/>
    <w:semiHidden/>
    <w:rsid w:val="00311120"/>
    <w:rPr>
      <w:b/>
      <w:bCs/>
      <w:sz w:val="28"/>
      <w:szCs w:val="28"/>
    </w:rPr>
  </w:style>
  <w:style w:type="character" w:customStyle="1" w:styleId="6Char">
    <w:name w:val="标题 6 Char"/>
    <w:basedOn w:val="a0"/>
    <w:link w:val="6"/>
    <w:uiPriority w:val="9"/>
    <w:semiHidden/>
    <w:rsid w:val="00311120"/>
    <w:rPr>
      <w:rFonts w:asciiTheme="majorHAnsi" w:eastAsiaTheme="majorEastAsia" w:hAnsiTheme="majorHAnsi" w:cstheme="majorBidi"/>
      <w:b/>
      <w:bCs/>
      <w:sz w:val="24"/>
      <w:szCs w:val="24"/>
    </w:rPr>
  </w:style>
  <w:style w:type="character" w:customStyle="1" w:styleId="7Char">
    <w:name w:val="标题 7 Char"/>
    <w:basedOn w:val="a0"/>
    <w:link w:val="7"/>
    <w:uiPriority w:val="9"/>
    <w:semiHidden/>
    <w:rsid w:val="00311120"/>
    <w:rPr>
      <w:b/>
      <w:bCs/>
      <w:sz w:val="24"/>
      <w:szCs w:val="24"/>
    </w:rPr>
  </w:style>
  <w:style w:type="character" w:customStyle="1" w:styleId="8Char">
    <w:name w:val="标题 8 Char"/>
    <w:basedOn w:val="a0"/>
    <w:link w:val="8"/>
    <w:uiPriority w:val="9"/>
    <w:semiHidden/>
    <w:rsid w:val="00311120"/>
    <w:rPr>
      <w:rFonts w:asciiTheme="majorHAnsi" w:eastAsiaTheme="majorEastAsia" w:hAnsiTheme="majorHAnsi" w:cstheme="majorBidi"/>
      <w:sz w:val="24"/>
      <w:szCs w:val="24"/>
    </w:rPr>
  </w:style>
  <w:style w:type="character" w:customStyle="1" w:styleId="9Char">
    <w:name w:val="标题 9 Char"/>
    <w:basedOn w:val="a0"/>
    <w:link w:val="9"/>
    <w:uiPriority w:val="9"/>
    <w:semiHidden/>
    <w:rsid w:val="00311120"/>
    <w:rPr>
      <w:rFonts w:asciiTheme="majorHAnsi" w:eastAsiaTheme="majorEastAsia" w:hAnsiTheme="majorHAnsi" w:cstheme="majorBidi"/>
      <w:szCs w:val="21"/>
    </w:rPr>
  </w:style>
  <w:style w:type="paragraph" w:styleId="a3">
    <w:name w:val="List Paragraph"/>
    <w:basedOn w:val="a"/>
    <w:uiPriority w:val="34"/>
    <w:qFormat/>
    <w:rsid w:val="00636AE1"/>
    <w:pPr>
      <w:ind w:firstLineChars="200" w:firstLine="420"/>
    </w:pPr>
  </w:style>
  <w:style w:type="paragraph" w:styleId="a4">
    <w:name w:val="annotation text"/>
    <w:basedOn w:val="a"/>
    <w:link w:val="Char"/>
    <w:semiHidden/>
    <w:rsid w:val="00AF14AC"/>
    <w:pPr>
      <w:widowControl/>
      <w:jc w:val="left"/>
    </w:pPr>
    <w:rPr>
      <w:rFonts w:ascii="Times New Roman" w:eastAsia="宋体" w:hAnsi="Times New Roman" w:cs="Times New Roman"/>
      <w:kern w:val="0"/>
      <w:sz w:val="24"/>
      <w:szCs w:val="24"/>
    </w:rPr>
  </w:style>
  <w:style w:type="character" w:customStyle="1" w:styleId="Char">
    <w:name w:val="批注文字 Char"/>
    <w:basedOn w:val="a0"/>
    <w:link w:val="a4"/>
    <w:semiHidden/>
    <w:rsid w:val="00AF14AC"/>
    <w:rPr>
      <w:rFonts w:ascii="Times New Roman" w:eastAsia="宋体" w:hAnsi="Times New Roman" w:cs="Times New Roman"/>
      <w:kern w:val="0"/>
      <w:sz w:val="24"/>
      <w:szCs w:val="24"/>
    </w:rPr>
  </w:style>
  <w:style w:type="paragraph" w:styleId="20">
    <w:name w:val="Body Text 2"/>
    <w:aliases w:val="正文文字 2"/>
    <w:basedOn w:val="a"/>
    <w:link w:val="2Char0"/>
    <w:rsid w:val="00AF14AC"/>
    <w:pPr>
      <w:widowControl/>
      <w:spacing w:line="360" w:lineRule="auto"/>
      <w:jc w:val="left"/>
    </w:pPr>
    <w:rPr>
      <w:rFonts w:ascii="宋体" w:eastAsia="宋体" w:hAnsi="宋体" w:cs="Times New Roman"/>
      <w:bCs/>
      <w:color w:val="0000FF"/>
      <w:kern w:val="0"/>
      <w:sz w:val="24"/>
      <w:szCs w:val="24"/>
    </w:rPr>
  </w:style>
  <w:style w:type="character" w:customStyle="1" w:styleId="2Char0">
    <w:name w:val="正文文本 2 Char"/>
    <w:aliases w:val="正文文字 2 Char"/>
    <w:basedOn w:val="a0"/>
    <w:link w:val="20"/>
    <w:rsid w:val="00AF14AC"/>
    <w:rPr>
      <w:rFonts w:ascii="宋体" w:eastAsia="宋体" w:hAnsi="宋体" w:cs="Times New Roman"/>
      <w:bCs/>
      <w:color w:val="0000FF"/>
      <w:kern w:val="0"/>
      <w:sz w:val="24"/>
      <w:szCs w:val="24"/>
    </w:rPr>
  </w:style>
  <w:style w:type="paragraph" w:styleId="10">
    <w:name w:val="toc 1"/>
    <w:basedOn w:val="a"/>
    <w:next w:val="a"/>
    <w:autoRedefine/>
    <w:uiPriority w:val="39"/>
    <w:unhideWhenUsed/>
    <w:rsid w:val="00BE791A"/>
    <w:pPr>
      <w:tabs>
        <w:tab w:val="left" w:pos="420"/>
        <w:tab w:val="right" w:leader="dot" w:pos="8296"/>
      </w:tabs>
      <w:spacing w:before="120" w:after="120"/>
      <w:jc w:val="center"/>
    </w:pPr>
    <w:rPr>
      <w:rFonts w:cstheme="minorHAnsi"/>
      <w:b/>
      <w:bCs/>
      <w:caps/>
      <w:sz w:val="20"/>
      <w:szCs w:val="20"/>
    </w:rPr>
  </w:style>
  <w:style w:type="paragraph" w:styleId="21">
    <w:name w:val="toc 2"/>
    <w:basedOn w:val="a"/>
    <w:next w:val="a"/>
    <w:autoRedefine/>
    <w:uiPriority w:val="39"/>
    <w:unhideWhenUsed/>
    <w:rsid w:val="00AF14AC"/>
    <w:pPr>
      <w:ind w:left="210"/>
      <w:jc w:val="left"/>
    </w:pPr>
    <w:rPr>
      <w:rFonts w:cstheme="minorHAnsi"/>
      <w:smallCaps/>
      <w:sz w:val="20"/>
      <w:szCs w:val="20"/>
    </w:rPr>
  </w:style>
  <w:style w:type="paragraph" w:styleId="30">
    <w:name w:val="toc 3"/>
    <w:basedOn w:val="a"/>
    <w:next w:val="a"/>
    <w:autoRedefine/>
    <w:uiPriority w:val="39"/>
    <w:unhideWhenUsed/>
    <w:rsid w:val="00AF14AC"/>
    <w:pPr>
      <w:ind w:left="420"/>
      <w:jc w:val="left"/>
    </w:pPr>
    <w:rPr>
      <w:rFonts w:cstheme="minorHAnsi"/>
      <w:i/>
      <w:iCs/>
      <w:sz w:val="20"/>
      <w:szCs w:val="20"/>
    </w:rPr>
  </w:style>
  <w:style w:type="paragraph" w:styleId="40">
    <w:name w:val="toc 4"/>
    <w:basedOn w:val="a"/>
    <w:next w:val="a"/>
    <w:autoRedefine/>
    <w:uiPriority w:val="39"/>
    <w:unhideWhenUsed/>
    <w:rsid w:val="00AF14AC"/>
    <w:pPr>
      <w:ind w:left="630"/>
      <w:jc w:val="left"/>
    </w:pPr>
    <w:rPr>
      <w:rFonts w:cstheme="minorHAnsi"/>
      <w:sz w:val="18"/>
      <w:szCs w:val="18"/>
    </w:rPr>
  </w:style>
  <w:style w:type="paragraph" w:styleId="50">
    <w:name w:val="toc 5"/>
    <w:basedOn w:val="a"/>
    <w:next w:val="a"/>
    <w:autoRedefine/>
    <w:uiPriority w:val="39"/>
    <w:unhideWhenUsed/>
    <w:rsid w:val="00AF14AC"/>
    <w:pPr>
      <w:ind w:left="840"/>
      <w:jc w:val="left"/>
    </w:pPr>
    <w:rPr>
      <w:rFonts w:cstheme="minorHAnsi"/>
      <w:sz w:val="18"/>
      <w:szCs w:val="18"/>
    </w:rPr>
  </w:style>
  <w:style w:type="paragraph" w:styleId="60">
    <w:name w:val="toc 6"/>
    <w:basedOn w:val="a"/>
    <w:next w:val="a"/>
    <w:autoRedefine/>
    <w:uiPriority w:val="39"/>
    <w:unhideWhenUsed/>
    <w:rsid w:val="00AF14AC"/>
    <w:pPr>
      <w:ind w:left="1050"/>
      <w:jc w:val="left"/>
    </w:pPr>
    <w:rPr>
      <w:rFonts w:cstheme="minorHAnsi"/>
      <w:sz w:val="18"/>
      <w:szCs w:val="18"/>
    </w:rPr>
  </w:style>
  <w:style w:type="paragraph" w:styleId="70">
    <w:name w:val="toc 7"/>
    <w:basedOn w:val="a"/>
    <w:next w:val="a"/>
    <w:autoRedefine/>
    <w:uiPriority w:val="39"/>
    <w:unhideWhenUsed/>
    <w:rsid w:val="00AF14AC"/>
    <w:pPr>
      <w:ind w:left="1260"/>
      <w:jc w:val="left"/>
    </w:pPr>
    <w:rPr>
      <w:rFonts w:cstheme="minorHAnsi"/>
      <w:sz w:val="18"/>
      <w:szCs w:val="18"/>
    </w:rPr>
  </w:style>
  <w:style w:type="paragraph" w:styleId="80">
    <w:name w:val="toc 8"/>
    <w:basedOn w:val="a"/>
    <w:next w:val="a"/>
    <w:autoRedefine/>
    <w:uiPriority w:val="39"/>
    <w:unhideWhenUsed/>
    <w:rsid w:val="00AF14AC"/>
    <w:pPr>
      <w:ind w:left="1470"/>
      <w:jc w:val="left"/>
    </w:pPr>
    <w:rPr>
      <w:rFonts w:cstheme="minorHAnsi"/>
      <w:sz w:val="18"/>
      <w:szCs w:val="18"/>
    </w:rPr>
  </w:style>
  <w:style w:type="paragraph" w:styleId="90">
    <w:name w:val="toc 9"/>
    <w:basedOn w:val="a"/>
    <w:next w:val="a"/>
    <w:autoRedefine/>
    <w:uiPriority w:val="39"/>
    <w:unhideWhenUsed/>
    <w:rsid w:val="00AF14AC"/>
    <w:pPr>
      <w:ind w:left="1680"/>
      <w:jc w:val="left"/>
    </w:pPr>
    <w:rPr>
      <w:rFonts w:cstheme="minorHAnsi"/>
      <w:sz w:val="18"/>
      <w:szCs w:val="18"/>
    </w:rPr>
  </w:style>
  <w:style w:type="character" w:styleId="a5">
    <w:name w:val="Hyperlink"/>
    <w:basedOn w:val="a0"/>
    <w:uiPriority w:val="99"/>
    <w:unhideWhenUsed/>
    <w:rsid w:val="00AF14AC"/>
    <w:rPr>
      <w:color w:val="0000FF" w:themeColor="hyperlink"/>
      <w:u w:val="single"/>
    </w:rPr>
  </w:style>
  <w:style w:type="paragraph" w:styleId="a6">
    <w:name w:val="Balloon Text"/>
    <w:basedOn w:val="a"/>
    <w:link w:val="Char0"/>
    <w:uiPriority w:val="99"/>
    <w:semiHidden/>
    <w:unhideWhenUsed/>
    <w:rsid w:val="0066750E"/>
    <w:rPr>
      <w:sz w:val="18"/>
      <w:szCs w:val="18"/>
    </w:rPr>
  </w:style>
  <w:style w:type="character" w:customStyle="1" w:styleId="Char0">
    <w:name w:val="批注框文本 Char"/>
    <w:basedOn w:val="a0"/>
    <w:link w:val="a6"/>
    <w:uiPriority w:val="99"/>
    <w:semiHidden/>
    <w:rsid w:val="0066750E"/>
    <w:rPr>
      <w:sz w:val="18"/>
      <w:szCs w:val="18"/>
    </w:rPr>
  </w:style>
  <w:style w:type="character" w:customStyle="1" w:styleId="Char1">
    <w:name w:val="正文缩进 Char"/>
    <w:aliases w:val="LS-正文（首行缩2字） Char"/>
    <w:basedOn w:val="a0"/>
    <w:link w:val="a7"/>
    <w:locked/>
    <w:rsid w:val="007D3A29"/>
    <w:rPr>
      <w:rFonts w:ascii="新宋体" w:eastAsia="新宋体" w:hAnsi="宋体"/>
    </w:rPr>
  </w:style>
  <w:style w:type="paragraph" w:styleId="a7">
    <w:name w:val="Normal Indent"/>
    <w:aliases w:val="LS-正文（首行缩2字）"/>
    <w:basedOn w:val="a"/>
    <w:link w:val="Char1"/>
    <w:unhideWhenUsed/>
    <w:rsid w:val="007D3A29"/>
    <w:pPr>
      <w:widowControl/>
      <w:ind w:firstLine="420"/>
      <w:jc w:val="left"/>
    </w:pPr>
    <w:rPr>
      <w:rFonts w:ascii="新宋体" w:eastAsia="新宋体" w:hAnsi="宋体"/>
    </w:rPr>
  </w:style>
  <w:style w:type="character" w:styleId="a8">
    <w:name w:val="FollowedHyperlink"/>
    <w:basedOn w:val="a0"/>
    <w:uiPriority w:val="99"/>
    <w:semiHidden/>
    <w:unhideWhenUsed/>
    <w:rsid w:val="0056717A"/>
    <w:rPr>
      <w:color w:val="800080" w:themeColor="followedHyperlink"/>
      <w:u w:val="single"/>
    </w:rPr>
  </w:style>
  <w:style w:type="paragraph" w:styleId="a9">
    <w:name w:val="header"/>
    <w:basedOn w:val="a"/>
    <w:link w:val="Char2"/>
    <w:uiPriority w:val="99"/>
    <w:unhideWhenUsed/>
    <w:rsid w:val="00203E25"/>
    <w:pPr>
      <w:tabs>
        <w:tab w:val="center" w:pos="4320"/>
        <w:tab w:val="right" w:pos="8640"/>
      </w:tabs>
    </w:pPr>
  </w:style>
  <w:style w:type="character" w:customStyle="1" w:styleId="Char2">
    <w:name w:val="页眉 Char"/>
    <w:basedOn w:val="a0"/>
    <w:link w:val="a9"/>
    <w:uiPriority w:val="99"/>
    <w:rsid w:val="00203E25"/>
  </w:style>
  <w:style w:type="paragraph" w:styleId="aa">
    <w:name w:val="footer"/>
    <w:basedOn w:val="a"/>
    <w:link w:val="Char3"/>
    <w:uiPriority w:val="99"/>
    <w:unhideWhenUsed/>
    <w:rsid w:val="00203E25"/>
    <w:pPr>
      <w:tabs>
        <w:tab w:val="center" w:pos="4320"/>
        <w:tab w:val="right" w:pos="8640"/>
      </w:tabs>
    </w:pPr>
  </w:style>
  <w:style w:type="character" w:customStyle="1" w:styleId="Char3">
    <w:name w:val="页脚 Char"/>
    <w:basedOn w:val="a0"/>
    <w:link w:val="aa"/>
    <w:uiPriority w:val="99"/>
    <w:rsid w:val="00203E25"/>
  </w:style>
  <w:style w:type="table" w:styleId="ab">
    <w:name w:val="Table Grid"/>
    <w:basedOn w:val="a1"/>
    <w:uiPriority w:val="59"/>
    <w:rsid w:val="002F4BF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30455">
      <w:bodyDiv w:val="1"/>
      <w:marLeft w:val="0"/>
      <w:marRight w:val="0"/>
      <w:marTop w:val="0"/>
      <w:marBottom w:val="0"/>
      <w:divBdr>
        <w:top w:val="none" w:sz="0" w:space="0" w:color="auto"/>
        <w:left w:val="none" w:sz="0" w:space="0" w:color="auto"/>
        <w:bottom w:val="none" w:sz="0" w:space="0" w:color="auto"/>
        <w:right w:val="none" w:sz="0" w:space="0" w:color="auto"/>
      </w:divBdr>
    </w:div>
    <w:div w:id="3172984">
      <w:bodyDiv w:val="1"/>
      <w:marLeft w:val="0"/>
      <w:marRight w:val="0"/>
      <w:marTop w:val="0"/>
      <w:marBottom w:val="0"/>
      <w:divBdr>
        <w:top w:val="none" w:sz="0" w:space="0" w:color="auto"/>
        <w:left w:val="none" w:sz="0" w:space="0" w:color="auto"/>
        <w:bottom w:val="none" w:sz="0" w:space="0" w:color="auto"/>
        <w:right w:val="none" w:sz="0" w:space="0" w:color="auto"/>
      </w:divBdr>
    </w:div>
    <w:div w:id="143393106">
      <w:bodyDiv w:val="1"/>
      <w:marLeft w:val="0"/>
      <w:marRight w:val="0"/>
      <w:marTop w:val="0"/>
      <w:marBottom w:val="0"/>
      <w:divBdr>
        <w:top w:val="none" w:sz="0" w:space="0" w:color="auto"/>
        <w:left w:val="none" w:sz="0" w:space="0" w:color="auto"/>
        <w:bottom w:val="none" w:sz="0" w:space="0" w:color="auto"/>
        <w:right w:val="none" w:sz="0" w:space="0" w:color="auto"/>
      </w:divBdr>
    </w:div>
    <w:div w:id="150877754">
      <w:bodyDiv w:val="1"/>
      <w:marLeft w:val="0"/>
      <w:marRight w:val="0"/>
      <w:marTop w:val="0"/>
      <w:marBottom w:val="0"/>
      <w:divBdr>
        <w:top w:val="none" w:sz="0" w:space="0" w:color="auto"/>
        <w:left w:val="none" w:sz="0" w:space="0" w:color="auto"/>
        <w:bottom w:val="none" w:sz="0" w:space="0" w:color="auto"/>
        <w:right w:val="none" w:sz="0" w:space="0" w:color="auto"/>
      </w:divBdr>
    </w:div>
    <w:div w:id="501774795">
      <w:bodyDiv w:val="1"/>
      <w:marLeft w:val="0"/>
      <w:marRight w:val="0"/>
      <w:marTop w:val="0"/>
      <w:marBottom w:val="0"/>
      <w:divBdr>
        <w:top w:val="none" w:sz="0" w:space="0" w:color="auto"/>
        <w:left w:val="none" w:sz="0" w:space="0" w:color="auto"/>
        <w:bottom w:val="none" w:sz="0" w:space="0" w:color="auto"/>
        <w:right w:val="none" w:sz="0" w:space="0" w:color="auto"/>
      </w:divBdr>
    </w:div>
    <w:div w:id="593133202">
      <w:bodyDiv w:val="1"/>
      <w:marLeft w:val="0"/>
      <w:marRight w:val="0"/>
      <w:marTop w:val="0"/>
      <w:marBottom w:val="0"/>
      <w:divBdr>
        <w:top w:val="none" w:sz="0" w:space="0" w:color="auto"/>
        <w:left w:val="none" w:sz="0" w:space="0" w:color="auto"/>
        <w:bottom w:val="none" w:sz="0" w:space="0" w:color="auto"/>
        <w:right w:val="none" w:sz="0" w:space="0" w:color="auto"/>
      </w:divBdr>
    </w:div>
    <w:div w:id="846671666">
      <w:bodyDiv w:val="1"/>
      <w:marLeft w:val="0"/>
      <w:marRight w:val="0"/>
      <w:marTop w:val="0"/>
      <w:marBottom w:val="0"/>
      <w:divBdr>
        <w:top w:val="none" w:sz="0" w:space="0" w:color="auto"/>
        <w:left w:val="none" w:sz="0" w:space="0" w:color="auto"/>
        <w:bottom w:val="none" w:sz="0" w:space="0" w:color="auto"/>
        <w:right w:val="none" w:sz="0" w:space="0" w:color="auto"/>
      </w:divBdr>
    </w:div>
    <w:div w:id="1070881579">
      <w:bodyDiv w:val="1"/>
      <w:marLeft w:val="0"/>
      <w:marRight w:val="0"/>
      <w:marTop w:val="0"/>
      <w:marBottom w:val="0"/>
      <w:divBdr>
        <w:top w:val="none" w:sz="0" w:space="0" w:color="auto"/>
        <w:left w:val="none" w:sz="0" w:space="0" w:color="auto"/>
        <w:bottom w:val="none" w:sz="0" w:space="0" w:color="auto"/>
        <w:right w:val="none" w:sz="0" w:space="0" w:color="auto"/>
      </w:divBdr>
    </w:div>
    <w:div w:id="1120682010">
      <w:bodyDiv w:val="1"/>
      <w:marLeft w:val="0"/>
      <w:marRight w:val="0"/>
      <w:marTop w:val="0"/>
      <w:marBottom w:val="0"/>
      <w:divBdr>
        <w:top w:val="none" w:sz="0" w:space="0" w:color="auto"/>
        <w:left w:val="none" w:sz="0" w:space="0" w:color="auto"/>
        <w:bottom w:val="none" w:sz="0" w:space="0" w:color="auto"/>
        <w:right w:val="none" w:sz="0" w:space="0" w:color="auto"/>
      </w:divBdr>
    </w:div>
    <w:div w:id="1195997720">
      <w:bodyDiv w:val="1"/>
      <w:marLeft w:val="0"/>
      <w:marRight w:val="0"/>
      <w:marTop w:val="0"/>
      <w:marBottom w:val="0"/>
      <w:divBdr>
        <w:top w:val="none" w:sz="0" w:space="0" w:color="auto"/>
        <w:left w:val="none" w:sz="0" w:space="0" w:color="auto"/>
        <w:bottom w:val="none" w:sz="0" w:space="0" w:color="auto"/>
        <w:right w:val="none" w:sz="0" w:space="0" w:color="auto"/>
      </w:divBdr>
    </w:div>
    <w:div w:id="1236550701">
      <w:bodyDiv w:val="1"/>
      <w:marLeft w:val="0"/>
      <w:marRight w:val="0"/>
      <w:marTop w:val="0"/>
      <w:marBottom w:val="0"/>
      <w:divBdr>
        <w:top w:val="none" w:sz="0" w:space="0" w:color="auto"/>
        <w:left w:val="none" w:sz="0" w:space="0" w:color="auto"/>
        <w:bottom w:val="none" w:sz="0" w:space="0" w:color="auto"/>
        <w:right w:val="none" w:sz="0" w:space="0" w:color="auto"/>
      </w:divBdr>
    </w:div>
    <w:div w:id="1453866311">
      <w:bodyDiv w:val="1"/>
      <w:marLeft w:val="0"/>
      <w:marRight w:val="0"/>
      <w:marTop w:val="0"/>
      <w:marBottom w:val="0"/>
      <w:divBdr>
        <w:top w:val="none" w:sz="0" w:space="0" w:color="auto"/>
        <w:left w:val="none" w:sz="0" w:space="0" w:color="auto"/>
        <w:bottom w:val="none" w:sz="0" w:space="0" w:color="auto"/>
        <w:right w:val="none" w:sz="0" w:space="0" w:color="auto"/>
      </w:divBdr>
    </w:div>
    <w:div w:id="1682079104">
      <w:bodyDiv w:val="1"/>
      <w:marLeft w:val="0"/>
      <w:marRight w:val="0"/>
      <w:marTop w:val="0"/>
      <w:marBottom w:val="0"/>
      <w:divBdr>
        <w:top w:val="none" w:sz="0" w:space="0" w:color="auto"/>
        <w:left w:val="none" w:sz="0" w:space="0" w:color="auto"/>
        <w:bottom w:val="none" w:sz="0" w:space="0" w:color="auto"/>
        <w:right w:val="none" w:sz="0" w:space="0" w:color="auto"/>
      </w:divBdr>
    </w:div>
    <w:div w:id="1754739487">
      <w:bodyDiv w:val="1"/>
      <w:marLeft w:val="0"/>
      <w:marRight w:val="0"/>
      <w:marTop w:val="0"/>
      <w:marBottom w:val="0"/>
      <w:divBdr>
        <w:top w:val="none" w:sz="0" w:space="0" w:color="auto"/>
        <w:left w:val="none" w:sz="0" w:space="0" w:color="auto"/>
        <w:bottom w:val="none" w:sz="0" w:space="0" w:color="auto"/>
        <w:right w:val="none" w:sz="0" w:space="0" w:color="auto"/>
      </w:divBdr>
    </w:div>
    <w:div w:id="1996913913">
      <w:bodyDiv w:val="1"/>
      <w:marLeft w:val="0"/>
      <w:marRight w:val="0"/>
      <w:marTop w:val="0"/>
      <w:marBottom w:val="0"/>
      <w:divBdr>
        <w:top w:val="none" w:sz="0" w:space="0" w:color="auto"/>
        <w:left w:val="none" w:sz="0" w:space="0" w:color="auto"/>
        <w:bottom w:val="none" w:sz="0" w:space="0" w:color="auto"/>
        <w:right w:val="none" w:sz="0" w:space="0" w:color="auto"/>
      </w:divBdr>
    </w:div>
    <w:div w:id="2035693792">
      <w:bodyDiv w:val="1"/>
      <w:marLeft w:val="0"/>
      <w:marRight w:val="0"/>
      <w:marTop w:val="0"/>
      <w:marBottom w:val="0"/>
      <w:divBdr>
        <w:top w:val="none" w:sz="0" w:space="0" w:color="auto"/>
        <w:left w:val="none" w:sz="0" w:space="0" w:color="auto"/>
        <w:bottom w:val="none" w:sz="0" w:space="0" w:color="auto"/>
        <w:right w:val="none" w:sz="0" w:space="0" w:color="auto"/>
      </w:divBdr>
    </w:div>
    <w:div w:id="21172916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6.bin"/><Relationship Id="rId21" Type="http://schemas.openxmlformats.org/officeDocument/2006/relationships/oleObject" Target="embeddings/oleObject3.bin"/><Relationship Id="rId42" Type="http://schemas.openxmlformats.org/officeDocument/2006/relationships/oleObject" Target="embeddings/oleObject14.bin"/><Relationship Id="rId47" Type="http://schemas.openxmlformats.org/officeDocument/2006/relationships/image" Target="media/image25.emf"/><Relationship Id="rId63" Type="http://schemas.openxmlformats.org/officeDocument/2006/relationships/image" Target="media/image36.png"/><Relationship Id="rId68" Type="http://schemas.openxmlformats.org/officeDocument/2006/relationships/image" Target="media/image40.emf"/><Relationship Id="rId84" Type="http://schemas.openxmlformats.org/officeDocument/2006/relationships/image" Target="media/image51.emf"/><Relationship Id="rId89"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oleObject" Target="embeddings/oleObject1.bin"/><Relationship Id="rId29" Type="http://schemas.openxmlformats.org/officeDocument/2006/relationships/oleObject" Target="embeddings/oleObject8.bin"/><Relationship Id="rId107" Type="http://schemas.openxmlformats.org/officeDocument/2006/relationships/image" Target="media/image69.png"/><Relationship Id="rId11" Type="http://schemas.openxmlformats.org/officeDocument/2006/relationships/image" Target="media/image3.png"/><Relationship Id="rId24" Type="http://schemas.openxmlformats.org/officeDocument/2006/relationships/oleObject" Target="embeddings/oleObject5.bin"/><Relationship Id="rId32" Type="http://schemas.openxmlformats.org/officeDocument/2006/relationships/image" Target="media/image15.emf"/><Relationship Id="rId37" Type="http://schemas.openxmlformats.org/officeDocument/2006/relationships/oleObject" Target="embeddings/oleObject12.bin"/><Relationship Id="rId40" Type="http://schemas.openxmlformats.org/officeDocument/2006/relationships/oleObject" Target="embeddings/oleObject13.bin"/><Relationship Id="rId45" Type="http://schemas.openxmlformats.org/officeDocument/2006/relationships/image" Target="media/image23.png"/><Relationship Id="rId53" Type="http://schemas.openxmlformats.org/officeDocument/2006/relationships/image" Target="file:///C:\Users\admin\AppData\Roaming\Tencent\Users\1552807396\QQ\WinTemp\RichOle\%60KZP9QZQY_M~U%5dDMJ_S%60~3K.png" TargetMode="External"/><Relationship Id="rId58" Type="http://schemas.openxmlformats.org/officeDocument/2006/relationships/image" Target="media/image33.emf"/><Relationship Id="rId66" Type="http://schemas.openxmlformats.org/officeDocument/2006/relationships/image" Target="media/image39.emf"/><Relationship Id="rId74" Type="http://schemas.openxmlformats.org/officeDocument/2006/relationships/image" Target="media/image45.jpg"/><Relationship Id="rId79" Type="http://schemas.openxmlformats.org/officeDocument/2006/relationships/oleObject" Target="embeddings/oleObject22.bin"/><Relationship Id="rId87" Type="http://schemas.openxmlformats.org/officeDocument/2006/relationships/oleObject" Target="embeddings/oleObject26.bin"/><Relationship Id="rId102" Type="http://schemas.openxmlformats.org/officeDocument/2006/relationships/image" Target="media/image66.png"/><Relationship Id="rId110"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oleObject" Target="embeddings/oleObject18.bin"/><Relationship Id="rId82" Type="http://schemas.openxmlformats.org/officeDocument/2006/relationships/image" Target="media/image50.emf"/><Relationship Id="rId90" Type="http://schemas.openxmlformats.org/officeDocument/2006/relationships/image" Target="media/image54.png"/><Relationship Id="rId95" Type="http://schemas.openxmlformats.org/officeDocument/2006/relationships/image" Target="media/image59.png"/><Relationship Id="rId19" Type="http://schemas.openxmlformats.org/officeDocument/2006/relationships/oleObject" Target="embeddings/oleObject2.bin"/><Relationship Id="rId14" Type="http://schemas.openxmlformats.org/officeDocument/2006/relationships/image" Target="media/image6.png"/><Relationship Id="rId22" Type="http://schemas.openxmlformats.org/officeDocument/2006/relationships/oleObject" Target="embeddings/oleObject4.bin"/><Relationship Id="rId27" Type="http://schemas.openxmlformats.org/officeDocument/2006/relationships/image" Target="media/image13.emf"/><Relationship Id="rId30" Type="http://schemas.openxmlformats.org/officeDocument/2006/relationships/image" Target="media/image14.emf"/><Relationship Id="rId35" Type="http://schemas.openxmlformats.org/officeDocument/2006/relationships/oleObject" Target="embeddings/oleObject11.bin"/><Relationship Id="rId43" Type="http://schemas.openxmlformats.org/officeDocument/2006/relationships/image" Target="media/image21.png"/><Relationship Id="rId48" Type="http://schemas.openxmlformats.org/officeDocument/2006/relationships/oleObject" Target="embeddings/oleObject15.bin"/><Relationship Id="rId56" Type="http://schemas.openxmlformats.org/officeDocument/2006/relationships/image" Target="media/image31.png"/><Relationship Id="rId64" Type="http://schemas.openxmlformats.org/officeDocument/2006/relationships/image" Target="media/image37.png"/><Relationship Id="rId69" Type="http://schemas.openxmlformats.org/officeDocument/2006/relationships/oleObject" Target="embeddings/oleObject20.bin"/><Relationship Id="rId77" Type="http://schemas.openxmlformats.org/officeDocument/2006/relationships/image" Target="media/image47.png"/><Relationship Id="rId100" Type="http://schemas.openxmlformats.org/officeDocument/2006/relationships/image" Target="media/image64.png"/><Relationship Id="rId105" Type="http://schemas.openxmlformats.org/officeDocument/2006/relationships/oleObject" Target="embeddings/oleObject29.bin"/><Relationship Id="rId8" Type="http://schemas.openxmlformats.org/officeDocument/2006/relationships/endnotes" Target="endnotes.xml"/><Relationship Id="rId51" Type="http://schemas.openxmlformats.org/officeDocument/2006/relationships/image" Target="media/image27.png"/><Relationship Id="rId72" Type="http://schemas.openxmlformats.org/officeDocument/2006/relationships/image" Target="media/image43.jpg"/><Relationship Id="rId80" Type="http://schemas.openxmlformats.org/officeDocument/2006/relationships/image" Target="media/image49.emf"/><Relationship Id="rId85" Type="http://schemas.openxmlformats.org/officeDocument/2006/relationships/oleObject" Target="embeddings/oleObject25.bin"/><Relationship Id="rId93" Type="http://schemas.openxmlformats.org/officeDocument/2006/relationships/image" Target="media/image57.png"/><Relationship Id="rId98" Type="http://schemas.openxmlformats.org/officeDocument/2006/relationships/image" Target="media/image6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2.emf"/><Relationship Id="rId33" Type="http://schemas.openxmlformats.org/officeDocument/2006/relationships/oleObject" Target="embeddings/oleObject10.bin"/><Relationship Id="rId38" Type="http://schemas.openxmlformats.org/officeDocument/2006/relationships/image" Target="media/image18.png"/><Relationship Id="rId46" Type="http://schemas.openxmlformats.org/officeDocument/2006/relationships/image" Target="media/image24.png"/><Relationship Id="rId59" Type="http://schemas.openxmlformats.org/officeDocument/2006/relationships/oleObject" Target="embeddings/oleObject17.bin"/><Relationship Id="rId67" Type="http://schemas.openxmlformats.org/officeDocument/2006/relationships/oleObject" Target="embeddings/oleObject19.bin"/><Relationship Id="rId103" Type="http://schemas.openxmlformats.org/officeDocument/2006/relationships/image" Target="media/image67.emf"/><Relationship Id="rId108" Type="http://schemas.openxmlformats.org/officeDocument/2006/relationships/image" Target="media/image70.png"/><Relationship Id="rId20" Type="http://schemas.openxmlformats.org/officeDocument/2006/relationships/image" Target="media/image10.emf"/><Relationship Id="rId41" Type="http://schemas.openxmlformats.org/officeDocument/2006/relationships/image" Target="media/image20.emf"/><Relationship Id="rId54" Type="http://schemas.openxmlformats.org/officeDocument/2006/relationships/image" Target="media/image29.png"/><Relationship Id="rId62" Type="http://schemas.openxmlformats.org/officeDocument/2006/relationships/image" Target="media/image35.png"/><Relationship Id="rId70" Type="http://schemas.openxmlformats.org/officeDocument/2006/relationships/image" Target="media/image41.png"/><Relationship Id="rId75" Type="http://schemas.openxmlformats.org/officeDocument/2006/relationships/image" Target="media/image46.emf"/><Relationship Id="rId83" Type="http://schemas.openxmlformats.org/officeDocument/2006/relationships/oleObject" Target="embeddings/oleObject24.bin"/><Relationship Id="rId88" Type="http://schemas.openxmlformats.org/officeDocument/2006/relationships/oleObject" Target="embeddings/oleObject27.bin"/><Relationship Id="rId91" Type="http://schemas.openxmlformats.org/officeDocument/2006/relationships/image" Target="media/image55.png"/><Relationship Id="rId96"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emf"/><Relationship Id="rId23" Type="http://schemas.openxmlformats.org/officeDocument/2006/relationships/image" Target="media/image11.emf"/><Relationship Id="rId28" Type="http://schemas.openxmlformats.org/officeDocument/2006/relationships/oleObject" Target="embeddings/oleObject7.bin"/><Relationship Id="rId36" Type="http://schemas.openxmlformats.org/officeDocument/2006/relationships/image" Target="media/image17.emf"/><Relationship Id="rId49" Type="http://schemas.openxmlformats.org/officeDocument/2006/relationships/image" Target="media/image26.emf"/><Relationship Id="rId57" Type="http://schemas.openxmlformats.org/officeDocument/2006/relationships/image" Target="media/image32.png"/><Relationship Id="rId106" Type="http://schemas.openxmlformats.org/officeDocument/2006/relationships/image" Target="media/image68.png"/><Relationship Id="rId10" Type="http://schemas.openxmlformats.org/officeDocument/2006/relationships/image" Target="media/image2.png"/><Relationship Id="rId31" Type="http://schemas.openxmlformats.org/officeDocument/2006/relationships/oleObject" Target="embeddings/oleObject9.bin"/><Relationship Id="rId44" Type="http://schemas.openxmlformats.org/officeDocument/2006/relationships/image" Target="media/image22.png"/><Relationship Id="rId52" Type="http://schemas.openxmlformats.org/officeDocument/2006/relationships/image" Target="media/image28.png"/><Relationship Id="rId60" Type="http://schemas.openxmlformats.org/officeDocument/2006/relationships/image" Target="media/image34.emf"/><Relationship Id="rId65" Type="http://schemas.openxmlformats.org/officeDocument/2006/relationships/image" Target="media/image38.png"/><Relationship Id="rId73" Type="http://schemas.openxmlformats.org/officeDocument/2006/relationships/image" Target="media/image44.jpg"/><Relationship Id="rId78" Type="http://schemas.openxmlformats.org/officeDocument/2006/relationships/image" Target="media/image48.emf"/><Relationship Id="rId81" Type="http://schemas.openxmlformats.org/officeDocument/2006/relationships/oleObject" Target="embeddings/oleObject23.bin"/><Relationship Id="rId86" Type="http://schemas.openxmlformats.org/officeDocument/2006/relationships/image" Target="media/image52.emf"/><Relationship Id="rId94" Type="http://schemas.openxmlformats.org/officeDocument/2006/relationships/image" Target="media/image58.png"/><Relationship Id="rId99" Type="http://schemas.openxmlformats.org/officeDocument/2006/relationships/image" Target="media/image63.png"/><Relationship Id="rId101" Type="http://schemas.openxmlformats.org/officeDocument/2006/relationships/image" Target="media/image65.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9.emf"/><Relationship Id="rId39" Type="http://schemas.openxmlformats.org/officeDocument/2006/relationships/image" Target="media/image19.emf"/><Relationship Id="rId109" Type="http://schemas.openxmlformats.org/officeDocument/2006/relationships/fontTable" Target="fontTable.xml"/><Relationship Id="rId34" Type="http://schemas.openxmlformats.org/officeDocument/2006/relationships/image" Target="media/image16.emf"/><Relationship Id="rId50" Type="http://schemas.openxmlformats.org/officeDocument/2006/relationships/oleObject" Target="embeddings/oleObject16.bin"/><Relationship Id="rId55" Type="http://schemas.openxmlformats.org/officeDocument/2006/relationships/image" Target="media/image30.png"/><Relationship Id="rId76" Type="http://schemas.openxmlformats.org/officeDocument/2006/relationships/oleObject" Target="embeddings/oleObject21.bin"/><Relationship Id="rId97" Type="http://schemas.openxmlformats.org/officeDocument/2006/relationships/image" Target="media/image61.png"/><Relationship Id="rId104" Type="http://schemas.openxmlformats.org/officeDocument/2006/relationships/oleObject" Target="embeddings/oleObject28.bin"/><Relationship Id="rId7" Type="http://schemas.openxmlformats.org/officeDocument/2006/relationships/footnotes" Target="footnotes.xml"/><Relationship Id="rId71" Type="http://schemas.openxmlformats.org/officeDocument/2006/relationships/image" Target="media/image42.jpg"/><Relationship Id="rId92" Type="http://schemas.openxmlformats.org/officeDocument/2006/relationships/image" Target="media/image5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6F281B-0CE5-44F2-AD96-DB050E4E1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39</Pages>
  <Words>2039</Words>
  <Characters>11628</Characters>
  <Application>Microsoft Office Word</Application>
  <DocSecurity>0</DocSecurity>
  <Lines>96</Lines>
  <Paragraphs>27</Paragraphs>
  <ScaleCrop>false</ScaleCrop>
  <Company/>
  <LinksUpToDate>false</LinksUpToDate>
  <CharactersWithSpaces>13640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zhuhn</dc:creator>
  <cp:lastModifiedBy>zhuhn</cp:lastModifiedBy>
  <cp:revision>4</cp:revision>
  <dcterms:created xsi:type="dcterms:W3CDTF">2016-10-14T09:52:00Z</dcterms:created>
  <dcterms:modified xsi:type="dcterms:W3CDTF">2016-10-14T09:56:00Z</dcterms:modified>
</cp:coreProperties>
</file>